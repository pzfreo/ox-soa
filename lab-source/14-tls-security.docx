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ins w:author="T Seabrook" w:id="0" w:date="2021-04-13T08:51:34Z">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s/ </w:t>
        </w:r>
      </w:ins>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ns w:author="T Seabrook" w:id="1" w:date="2021-04-13T09:05:55Z"/>
        </w:rPr>
      </w:pPr>
      <w:ins w:author="T Seabrook" w:id="1" w:date="2021-04-13T09:05:55Z">
        <w:r w:rsidDel="00000000" w:rsidR="00000000" w:rsidRPr="00000000">
          <w:rPr>
            <w:rtl w:val="0"/>
          </w:rPr>
          <w:t xml:space="preserve">In your purchase project folder, run:</w:t>
        </w:r>
      </w:ins>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tab/>
        </w:r>
        <w:r w:rsidDel="00000000" w:rsidR="00000000" w:rsidRPr="00000000">
          <w:rPr>
            <w:rtl w:val="0"/>
          </w:rPr>
          <w:t xml:space="preserve">yarn dev</w:t>
        </w:r>
      </w:ins>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ins w:author="T Seabrook" w:id="2" w:date="2021-04-13T09:11:51Z">
        <w:r w:rsidDel="00000000" w:rsidR="00000000" w:rsidRPr="00000000">
          <w:rPr>
            <w:rtl w:val="0"/>
          </w:rPr>
          <w:t xml:space="preserve">Do not click anything else yet, y</w:t>
        </w:r>
      </w:ins>
      <w:del w:author="T Seabrook" w:id="2" w:date="2021-04-13T09:11:51Z">
        <w:r w:rsidDel="00000000" w:rsidR="00000000" w:rsidRPr="00000000">
          <w:rPr>
            <w:rtl w:val="0"/>
          </w:rPr>
          <w:delText xml:space="preserve">Y</w:delText>
        </w:r>
      </w:del>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w:t>
      </w:r>
      <w:ins w:author="T Seabrook" w:id="3" w:date="2021-04-13T09:15:14Z">
        <w:r w:rsidDel="00000000" w:rsidR="00000000" w:rsidRPr="00000000">
          <w:rPr>
            <w:rtl w:val="0"/>
          </w:rPr>
          <w:t xml:space="preserve">s</w:t>
        </w:r>
      </w:ins>
      <w:del w:author="T Seabrook" w:id="3" w:date="2021-04-13T09:15:14Z">
        <w:r w:rsidDel="00000000" w:rsidR="00000000" w:rsidRPr="00000000">
          <w:rPr>
            <w:rtl w:val="0"/>
          </w:rPr>
          <w:delText xml:space="preserve">n</w:delText>
        </w:r>
      </w:del>
      <w:r w:rsidDel="00000000" w:rsidR="00000000" w:rsidRPr="00000000">
        <w:rPr>
          <w:rtl w:val="0"/>
        </w:rPr>
        <w:t xml:space="preserve"> not one of their certificates. Click on the &gt;</w:t>
        <w:br w:type="textWrapping"/>
      </w:r>
      <w:r w:rsidDel="00000000" w:rsidR="00000000" w:rsidRPr="00000000">
        <w:rPr/>
        <w:drawing>
          <wp:inline distB="114300" distT="114300" distL="114300" distR="114300">
            <wp:extent cx="3744003" cy="2189634"/>
            <wp:effectExtent b="0" l="0" r="0" t="0"/>
            <wp:docPr id="2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ins w:author="T Seabrook" w:id="4" w:date="2021-04-13T09:23:54Z">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/purchase</w:t>
        </w:r>
      </w:in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5.png"/>
                <a:graphic>
                  <a:graphicData uri="http://schemas.openxmlformats.org/drawingml/2006/picture">
                    <pic:pic>
                      <pic:nvPicPr>
                        <pic:cNvPr id="0" name="image15.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3.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8.png"/><Relationship Id="rId30" Type="http://schemas.openxmlformats.org/officeDocument/2006/relationships/image" Target="media/image1.png"/><Relationship Id="rId33" Type="http://schemas.openxmlformats.org/officeDocument/2006/relationships/image" Target="media/image2.png"/><Relationship Id="rId32" Type="http://schemas.openxmlformats.org/officeDocument/2006/relationships/hyperlink" Target="https://github.com/pzfreo/python-purchase-client" TargetMode="External"/><Relationship Id="rId35" Type="http://schemas.openxmlformats.org/officeDocument/2006/relationships/image" Target="media/image23.png"/><Relationship Id="rId34" Type="http://schemas.openxmlformats.org/officeDocument/2006/relationships/hyperlink" Target="https://localhost:8443" TargetMode="External"/><Relationship Id="rId37" Type="http://schemas.openxmlformats.org/officeDocument/2006/relationships/image" Target="media/image15.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image" Target="media/image18.png"/><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6.png"/><Relationship Id="rId23" Type="http://schemas.openxmlformats.org/officeDocument/2006/relationships/image" Target="media/image13.png"/><Relationship Id="rId26" Type="http://schemas.openxmlformats.org/officeDocument/2006/relationships/image" Target="media/image16.png"/><Relationship Id="rId25" Type="http://schemas.openxmlformats.org/officeDocument/2006/relationships/image" Target="media/image17.png"/><Relationship Id="rId28" Type="http://schemas.openxmlformats.org/officeDocument/2006/relationships/image" Target="media/image12.png"/><Relationship Id="rId27" Type="http://schemas.openxmlformats.org/officeDocument/2006/relationships/image" Target="media/image11.png"/><Relationship Id="rId29" Type="http://schemas.openxmlformats.org/officeDocument/2006/relationships/hyperlink" Target="https://localhost:8443/purchase" TargetMode="External"/><Relationship Id="rId11" Type="http://schemas.openxmlformats.org/officeDocument/2006/relationships/image" Target="media/image28.png"/><Relationship Id="rId10" Type="http://schemas.openxmlformats.org/officeDocument/2006/relationships/image" Target="media/image14.png"/><Relationship Id="rId13" Type="http://schemas.openxmlformats.org/officeDocument/2006/relationships/image" Target="media/image21.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5.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
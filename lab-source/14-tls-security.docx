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14</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Setting up TLS security for some of our existing services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Prior Knowledge</w:t>
      </w:r>
    </w:p>
    <w:p w:rsidR="00000000" w:rsidDel="00000000" w:rsidP="00000000" w:rsidRDefault="00000000" w:rsidRPr="00000000" w14:paraId="00000006">
      <w:pPr>
        <w:rPr/>
      </w:pPr>
      <w:r w:rsidDel="00000000" w:rsidR="00000000" w:rsidRPr="00000000">
        <w:rPr>
          <w:rtl w:val="0"/>
        </w:rPr>
        <w:t xml:space="preserve">Previous exercises</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Objectives</w:t>
      </w:r>
    </w:p>
    <w:p w:rsidR="00000000" w:rsidDel="00000000" w:rsidP="00000000" w:rsidRDefault="00000000" w:rsidRPr="00000000" w14:paraId="00000009">
      <w:pPr>
        <w:rPr/>
      </w:pPr>
      <w:r w:rsidDel="00000000" w:rsidR="00000000" w:rsidRPr="00000000">
        <w:rPr>
          <w:rtl w:val="0"/>
        </w:rPr>
        <w:t xml:space="preserve">Understanding TLS certificates </w:t>
      </w:r>
    </w:p>
    <w:p w:rsidR="00000000" w:rsidDel="00000000" w:rsidP="00000000" w:rsidRDefault="00000000" w:rsidRPr="00000000" w14:paraId="0000000A">
      <w:pPr>
        <w:rPr/>
      </w:pPr>
      <w:r w:rsidDel="00000000" w:rsidR="00000000" w:rsidRPr="00000000">
        <w:rPr>
          <w:rtl w:val="0"/>
        </w:rPr>
        <w:t xml:space="preserve">Understanding TLS configuration </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Software Requirements </w:t>
      </w:r>
      <w:r w:rsidDel="00000000" w:rsidR="00000000" w:rsidRPr="00000000">
        <w:rPr>
          <w:rtl w:val="0"/>
        </w:rPr>
      </w:r>
    </w:p>
    <w:p w:rsidR="00000000" w:rsidDel="00000000" w:rsidP="00000000" w:rsidRDefault="00000000" w:rsidRPr="00000000" w14:paraId="0000000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Node.js, Typescript and Express</w:t>
      </w:r>
    </w:p>
    <w:p w:rsidR="00000000" w:rsidDel="00000000" w:rsidP="00000000" w:rsidRDefault="00000000" w:rsidRPr="00000000" w14:paraId="0000000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OpenSSL</w:t>
      </w:r>
    </w:p>
    <w:p w:rsidR="00000000" w:rsidDel="00000000" w:rsidP="00000000" w:rsidRDefault="00000000" w:rsidRPr="00000000" w14:paraId="0000000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Python</w:t>
        <w:br w:type="textWrapping"/>
      </w:r>
    </w:p>
    <w:p w:rsidR="00000000" w:rsidDel="00000000" w:rsidP="00000000" w:rsidRDefault="00000000" w:rsidRPr="00000000" w14:paraId="00000010">
      <w:pPr>
        <w:rPr>
          <w:b w:val="1"/>
        </w:rPr>
      </w:pPr>
      <w:r w:rsidDel="00000000" w:rsidR="00000000" w:rsidRPr="00000000">
        <w:rPr>
          <w:b w:val="1"/>
          <w:rtl w:val="0"/>
        </w:rPr>
        <w:t xml:space="preserve">Overview</w:t>
      </w:r>
    </w:p>
    <w:p w:rsidR="00000000" w:rsidDel="00000000" w:rsidP="00000000" w:rsidRDefault="00000000" w:rsidRPr="00000000" w14:paraId="00000011">
      <w:pPr>
        <w:rPr>
          <w:i w:val="1"/>
        </w:rPr>
      </w:pPr>
      <w:r w:rsidDel="00000000" w:rsidR="00000000" w:rsidRPr="00000000">
        <w:rPr>
          <w:i w:val="1"/>
          <w:rtl w:val="0"/>
        </w:rPr>
        <w:t xml:space="preserve">In this lab we are going to create TLS certificates for both the server and the client, and validate them to ensure encryption, integrity and authentication.</w:t>
      </w:r>
    </w:p>
    <w:p w:rsidR="00000000" w:rsidDel="00000000" w:rsidP="00000000" w:rsidRDefault="00000000" w:rsidRPr="00000000" w14:paraId="00000012">
      <w:pPr>
        <w:rPr>
          <w:i w:val="1"/>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b w:val="1"/>
          <w:rtl w:val="0"/>
        </w:rPr>
        <w:t xml:space="preserve">Steps</w:t>
      </w:r>
    </w:p>
    <w:p w:rsidR="00000000" w:rsidDel="00000000" w:rsidP="00000000" w:rsidRDefault="00000000" w:rsidRPr="00000000" w14:paraId="0000001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Check that openssl is installed on your Ubuntu server:</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sudo apt install openssl</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Hopefully it is already at the latest level.</w:t>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first step is that we are going to create a certificate authority (CA). This is because we </w:t>
      </w:r>
      <w:r w:rsidDel="00000000" w:rsidR="00000000" w:rsidRPr="00000000">
        <w:rPr>
          <w:rtl w:val="0"/>
        </w:rPr>
        <w:t xml:space="preserve">want to try client certificates as well as server certs. In the past you needed to pay (often quite a bit) for server certificates. Nowadays, LetsEncrypt has made that free. You do need a fully qualified DNS name (e.g. </w:t>
      </w:r>
      <w:hyperlink r:id="rId7">
        <w:r w:rsidDel="00000000" w:rsidR="00000000" w:rsidRPr="00000000">
          <w:rPr>
            <w:color w:val="1155cc"/>
            <w:u w:val="single"/>
            <w:rtl w:val="0"/>
          </w:rPr>
          <w:t xml:space="preserve">www.freo.me</w:t>
        </w:r>
      </w:hyperlink>
      <w:r w:rsidDel="00000000" w:rsidR="00000000" w:rsidRPr="00000000">
        <w:rPr>
          <w:rtl w:val="0"/>
        </w:rPr>
        <w:t xml:space="preserve">) to do that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br w:type="textWrapping"/>
        <w:t xml:space="preserve">Hint 2: If you really do want to create a production CA, do not follow these instructions. They are far too insecure. You should read widely, but this is a good starting place: </w:t>
      </w:r>
      <w:hyperlink r:id="rId8">
        <w:r w:rsidDel="00000000" w:rsidR="00000000" w:rsidRPr="00000000">
          <w:rPr>
            <w:rFonts w:ascii="Cambria" w:cs="Cambria" w:eastAsia="Cambria" w:hAnsi="Cambria"/>
            <w:b w:val="0"/>
            <w:i w:val="1"/>
            <w:smallCaps w:val="0"/>
            <w:strike w:val="0"/>
            <w:color w:val="0000ff"/>
            <w:sz w:val="24"/>
            <w:szCs w:val="24"/>
            <w:u w:val="single"/>
            <w:shd w:fill="auto" w:val="clear"/>
            <w:vertAlign w:val="baseline"/>
            <w:rtl w:val="0"/>
          </w:rPr>
          <w:t xml:space="preserve">https://jamielinux.com/docs/openssl-certificate-authority/</w:t>
        </w:r>
      </w:hyperlink>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If you want to make this more interesting, you could form </w:t>
      </w:r>
      <w:r w:rsidDel="00000000" w:rsidR="00000000" w:rsidRPr="00000000">
        <w:rPr>
          <w:rtl w:val="0"/>
        </w:rPr>
        <w:t xml:space="preserve">into</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pairs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and take different </w:t>
      </w:r>
      <w:r w:rsidDel="00000000" w:rsidR="00000000" w:rsidRPr="00000000">
        <w:rPr>
          <w:rtl w:val="0"/>
        </w:rPr>
        <w:t xml:space="preserve">roles between yourselves. Ideally one person would be the CA, while the other is the server and client. You will need to send files between each system e.g. via Slack. </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 This guide is written for one person, but I’ve annotated it for a multi-party exercise (CA, Server, Client)</w:t>
        <w:br w:type="textWrapping"/>
        <w:br w:type="textWrapping"/>
        <w:t xml:space="preserve">If you are doing it all yourself, do all the parts.</w:t>
        <w:br w:type="textWrapping"/>
        <w:br w:type="textWrapping"/>
        <w:t xml:space="preserve">If you are doing this as a pair, please share screens as you do each part.</w:t>
      </w: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some directories:</w:t>
        <w:br w:type="textWrapping"/>
        <w:br w:type="textWrapping"/>
      </w:r>
      <w:r w:rsidDel="00000000" w:rsidR="00000000" w:rsidRPr="00000000">
        <w:rPr>
          <w:rtl w:val="0"/>
        </w:rPr>
        <w:t xml:space="preserve">CA:</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mkdir -p ~/sec/ca/private</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4"/>
          <w:szCs w:val="24"/>
          <w:u w:val="none"/>
          <w:shd w:fill="auto" w:val="clear"/>
          <w:vertAlign w:val="baseline"/>
        </w:rPr>
      </w:pPr>
      <w:r w:rsidDel="00000000" w:rsidR="00000000" w:rsidRPr="00000000">
        <w:rPr>
          <w:rFonts w:ascii="Source Code Pro" w:cs="Source Code Pro" w:eastAsia="Source Code Pro" w:hAnsi="Source Code Pro"/>
          <w:sz w:val="20"/>
          <w:szCs w:val="20"/>
          <w:rtl w:val="0"/>
        </w:rPr>
        <w:br w:type="textWrapping"/>
      </w:r>
      <w:r w:rsidDel="00000000" w:rsidR="00000000" w:rsidRPr="00000000">
        <w:rPr>
          <w:rtl w:val="0"/>
        </w:rPr>
        <w:t xml:space="preserve">Server</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br w:type="textWrapping"/>
        <w:t xml:space="preserve">mkdir -p ~/sec/server/keys/private</w:t>
        <w:br w:type="textWrapping"/>
        <w:br w:type="textWrapping"/>
      </w:r>
      <w:r w:rsidDel="00000000" w:rsidR="00000000" w:rsidRPr="00000000">
        <w:rPr>
          <w:i w:val="0"/>
          <w:smallCaps w:val="0"/>
          <w:strike w:val="0"/>
          <w:color w:val="000000"/>
          <w:u w:val="none"/>
          <w:shd w:fill="auto" w:val="clear"/>
          <w:vertAlign w:val="baseline"/>
          <w:rtl w:val="0"/>
        </w:rPr>
        <w:t xml:space="preserve">Client</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br w:type="textWrapping"/>
        <w:t xml:space="preserve">mkdir -p ~/sec/client/keys/private</w:t>
      </w:r>
      <w:r w:rsidDel="00000000" w:rsidR="00000000" w:rsidRPr="00000000">
        <w:rPr>
          <w:rtl w:val="0"/>
        </w:rPr>
      </w:r>
    </w:p>
    <w:p w:rsidR="00000000" w:rsidDel="00000000" w:rsidP="00000000" w:rsidRDefault="00000000" w:rsidRPr="00000000" w14:paraId="0000001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enlo Regular" w:cs="Menlo Regular" w:eastAsia="Menlo Regular" w:hAnsi="Menlo Regular"/>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are going to act as several different roles in this lab. The first role is going to be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CA Administrator</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br w:type="textWrapping"/>
        <w:br w:type="textWrapping"/>
        <w:t xml:space="preserve">Let’s make a private key for the CA:</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cd ~/sec/ca</w:t>
        <w:br w:type="textWrapping"/>
        <w:t xml:space="preserve">openssl genrsa -aes256 -out private/ca.key.pem 4096</w:t>
        <w:br w:type="textWrapping"/>
        <w:br w:type="textWrapping"/>
        <w:t xml:space="preserve">Generating RSA private key, 4096 bit long modulus</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e is 65537 (0x10001)</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Enter pass phrase for private/ca.key.pem:</w:t>
        <w:br w:type="textWrapping"/>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Enter a password. Probably best to use something insecure like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password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since this is not for real. </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Verifying - Enter pass phrase for private/ca.key.pem:</w:t>
        <w:br w:type="textWrapping"/>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Re-enter the password.</w:t>
        <w:br w:type="textWrapping"/>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put the key into the private directory so we can keep track of which parts need security and which don’t.</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now need a certificate for the CA. </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openssl req -key private/ca.key.pem -new -x509 -days 8000 -sha256 -out ca.cert.pem</w:t>
        <w:br w:type="textWrapping"/>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(All on one line)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First enter your password.</w:t>
        <w:br w:type="textWrapping"/>
        <w:t xml:space="preserve">Fill in like I did.</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1409700</wp:posOffset>
                </wp:positionV>
                <wp:extent cx="5153025" cy="1999783"/>
                <wp:effectExtent b="0" l="0" r="0" t="0"/>
                <wp:wrapTopAndBottom distB="0" distT="0"/>
                <wp:docPr id="11" name=""/>
                <a:graphic>
                  <a:graphicData uri="http://schemas.microsoft.com/office/word/2010/wordprocessingShape">
                    <wps:wsp>
                      <wps:cNvSpPr/>
                      <wps:cNvPr id="12" name="Shape 12"/>
                      <wps:spPr>
                        <a:xfrm>
                          <a:off x="2774250" y="2351250"/>
                          <a:ext cx="7175700" cy="2767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You are about to be asked to enter information that will be incorporated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into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What you are about to enter is what is called a Distinguished Name or a DN.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There are quite a few fields but you can leave some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For some fields there will be a default value,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If you enter '.', the field will be left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Country Name (2 letter code) [AU]:UK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State or Province Name (full name) [Some-State]:Oxfordshire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Locality Name (eg, city) []:Oxford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 Name (eg, company) [Internet Widgits Pty Ltd]:Comlab CA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Organizational Unit Name (eg, section)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Common Name (e.g. server FQDN or YOUR name)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Email Address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1409700</wp:posOffset>
                </wp:positionV>
                <wp:extent cx="5153025" cy="1999783"/>
                <wp:effectExtent b="0" l="0" r="0" t="0"/>
                <wp:wrapTopAndBottom distB="0" distT="0"/>
                <wp:docPr id="11" name="image25.png"/>
                <a:graphic>
                  <a:graphicData uri="http://schemas.openxmlformats.org/drawingml/2006/picture">
                    <pic:pic>
                      <pic:nvPicPr>
                        <pic:cNvPr id="0" name="image25.png"/>
                        <pic:cNvPicPr preferRelativeResize="0"/>
                      </pic:nvPicPr>
                      <pic:blipFill>
                        <a:blip r:embed="rId9"/>
                        <a:srcRect/>
                        <a:stretch>
                          <a:fillRect/>
                        </a:stretch>
                      </pic:blipFill>
                      <pic:spPr>
                        <a:xfrm>
                          <a:off x="0" y="0"/>
                          <a:ext cx="5153025" cy="1999783"/>
                        </a:xfrm>
                        <a:prstGeom prst="rect"/>
                        <a:ln/>
                      </pic:spPr>
                    </pic:pic>
                  </a:graphicData>
                </a:graphic>
              </wp:anchor>
            </w:drawing>
          </mc:Fallback>
        </mc:AlternateConten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This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ca</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cert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pem</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file doesn’t need securing. In fact we want to share this certificate as widely as possible.</w:t>
        <w:br w:type="textWrapping"/>
      </w:r>
    </w:p>
    <w:p w:rsidR="00000000" w:rsidDel="00000000" w:rsidP="00000000" w:rsidRDefault="00000000" w:rsidRPr="00000000" w14:paraId="0000002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That is our CA created. We can now “switch hats” and be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Server administrator</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cd ~/sec/server/keys</w:t>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2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server needs a private key. This doesn’t need to be a secure as the CA key (lasts a year instead of 20 years!) so we can use 2048 bits.</w:t>
        <w:br w:type="textWrapping"/>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openssl genrsa -aes256 -out private/server.key.pem 2048</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I propose you use “password” again.</w:t>
        <w:br w:type="textWrapping"/>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952500</wp:posOffset>
                </wp:positionV>
                <wp:extent cx="5153025" cy="1486727"/>
                <wp:effectExtent b="0" l="0" r="0" t="0"/>
                <wp:wrapTopAndBottom distB="0" distT="0"/>
                <wp:docPr id="1" name=""/>
                <a:graphic>
                  <a:graphicData uri="http://schemas.microsoft.com/office/word/2010/wordprocessingShape">
                    <wps:wsp>
                      <wps:cNvSpPr/>
                      <wps:cNvPr id="2" name="Shape 2"/>
                      <wps:spPr>
                        <a:xfrm>
                          <a:off x="2774250" y="3104346"/>
                          <a:ext cx="6781800" cy="1938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Generating RSA private key, 2048 bit long modulus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 is 65537 (0x10001)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private/server.key.pem: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Verifying - Enter pass phrase for private/server.key.pem:</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952500</wp:posOffset>
                </wp:positionV>
                <wp:extent cx="5153025" cy="1486727"/>
                <wp:effectExtent b="0" l="0" r="0" t="0"/>
                <wp:wrapTopAndBottom distB="0" distT="0"/>
                <wp:docPr id="1" name="image15.png"/>
                <a:graphic>
                  <a:graphicData uri="http://schemas.openxmlformats.org/drawingml/2006/picture">
                    <pic:pic>
                      <pic:nvPicPr>
                        <pic:cNvPr id="0" name="image15.png"/>
                        <pic:cNvPicPr preferRelativeResize="0"/>
                      </pic:nvPicPr>
                      <pic:blipFill>
                        <a:blip r:embed="rId10"/>
                        <a:srcRect/>
                        <a:stretch>
                          <a:fillRect/>
                        </a:stretch>
                      </pic:blipFill>
                      <pic:spPr>
                        <a:xfrm>
                          <a:off x="0" y="0"/>
                          <a:ext cx="5153025" cy="1486727"/>
                        </a:xfrm>
                        <a:prstGeom prst="rect"/>
                        <a:ln/>
                      </pic:spPr>
                    </pic:pic>
                  </a:graphicData>
                </a:graphic>
              </wp:anchor>
            </w:drawing>
          </mc:Fallback>
        </mc:AlternateConten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No-one will trust this key because it hasn’t been signed. In order to create trust we need to get a CA to sign this key. Luckily we know a friendly CA. To ask the CA to sign the key, we create a Certificate Signing Request (csr). </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openssl req -key private/server.key.pem -new -sha256 -out</w:t>
      </w:r>
      <w:r w:rsidDel="00000000" w:rsidR="00000000" w:rsidRPr="00000000">
        <w:rPr>
          <w:rFonts w:ascii="Source Code Pro" w:cs="Source Code Pro" w:eastAsia="Source Code Pro" w:hAnsi="Source Code Pro"/>
          <w:sz w:val="20"/>
          <w:szCs w:val="20"/>
          <w:rtl w:val="0"/>
        </w:rPr>
        <w:t xml:space="preserve"> </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server.csr.pem</w:t>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Again all on one line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br w:type="textWrapping"/>
        <w:t xml:space="preserve">Now use the following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bold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entries. The only really important one is the FQDN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localhost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since this will be checked against the DNS name of the server.</w:t>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825500</wp:posOffset>
                </wp:positionV>
                <wp:extent cx="5838825" cy="2988835"/>
                <wp:effectExtent b="0" l="0" r="0" t="0"/>
                <wp:wrapTopAndBottom distB="0" distT="0"/>
                <wp:docPr id="13" name=""/>
                <a:graphic>
                  <a:graphicData uri="http://schemas.microsoft.com/office/word/2010/wordprocessingShape">
                    <wps:wsp>
                      <wps:cNvSpPr/>
                      <wps:cNvPr id="14" name="Shape 14"/>
                      <wps:spPr>
                        <a:xfrm>
                          <a:off x="2431350" y="2408400"/>
                          <a:ext cx="7594200" cy="3876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private/server.key.pem: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You are about to be asked to enter information that will be incorporated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into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What you are about to enter is what is called a Distinguished Name or a DN.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There are quite a few fields but you can leave some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For some fields there will be a default value,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If you enter '.', the field will be left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Country Name (2 letter code) [AU]:</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State or Province Name (full name) [Some-State]:</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Oxfordshire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Locality Name (eg, city) []:</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Oxford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 Name (eg, company) [Internet Widgits Pty Ltd]:</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Localhost Website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Organizational Unit Name (eg, section)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Common Name (e.g. server FQDN or YOUR name) []:</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localhost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Email Address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Please enter the following 'extra' attributes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to be sent with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 challenge password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An optional company name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825500</wp:posOffset>
                </wp:positionV>
                <wp:extent cx="5838825" cy="2988835"/>
                <wp:effectExtent b="0" l="0" r="0" t="0"/>
                <wp:wrapTopAndBottom distB="0" distT="0"/>
                <wp:docPr id="13" name="image27.png"/>
                <a:graphic>
                  <a:graphicData uri="http://schemas.openxmlformats.org/drawingml/2006/picture">
                    <pic:pic>
                      <pic:nvPicPr>
                        <pic:cNvPr id="0" name="image27.png"/>
                        <pic:cNvPicPr preferRelativeResize="0"/>
                      </pic:nvPicPr>
                      <pic:blipFill>
                        <a:blip r:embed="rId11"/>
                        <a:srcRect/>
                        <a:stretch>
                          <a:fillRect/>
                        </a:stretch>
                      </pic:blipFill>
                      <pic:spPr>
                        <a:xfrm>
                          <a:off x="0" y="0"/>
                          <a:ext cx="5838825" cy="2988835"/>
                        </a:xfrm>
                        <a:prstGeom prst="rect"/>
                        <a:ln/>
                      </pic:spPr>
                    </pic:pic>
                  </a:graphicData>
                </a:graphic>
              </wp:anchor>
            </w:drawing>
          </mc:Fallback>
        </mc:AlternateContent>
      </w:r>
    </w:p>
    <w:p w:rsidR="00000000" w:rsidDel="00000000" w:rsidP="00000000" w:rsidRDefault="00000000" w:rsidRPr="00000000" w14:paraId="0000002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now need to “send” that CSR to the CA:</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cp server.csr.pem ~/sec/ca/</w:t>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tl w:val="0"/>
        </w:rPr>
        <w:t xml:space="preserve">(or send it to the CA and have them save it to that directory_</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need to switch back to being the CA:</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cd ~/sec/ca</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Recent versions of Chrome and other browsers require an extra field in the certificate called the Subject Alternative Name. This must match the Common Name. This is a bit of a pain, as OpenSSL makes this quite hard to set. </w:t>
        <w:br w:type="textWrapping"/>
      </w:r>
      <w:r w:rsidDel="00000000" w:rsidR="00000000" w:rsidRPr="00000000">
        <w:rPr>
          <w:rtl w:val="0"/>
        </w:rPr>
      </w:r>
    </w:p>
    <w:p w:rsidR="00000000" w:rsidDel="00000000" w:rsidP="00000000" w:rsidRDefault="00000000" w:rsidRPr="00000000" w14:paraId="0000003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need to create a file called extfile, with the following contents (available here: </w:t>
      </w:r>
      <w:commentRangeStart w:id="0"/>
      <w:hyperlink r:id="rId12">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https://freo.me/extfile</w:t>
        </w:r>
      </w:hyperlink>
      <w:commentRangeEnd w:id="0"/>
      <w:r w:rsidDel="00000000" w:rsidR="00000000" w:rsidRPr="00000000">
        <w:commentReference w:id="0"/>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342900</wp:posOffset>
                </wp:positionH>
                <wp:positionV relativeFrom="paragraph">
                  <wp:posOffset>419100</wp:posOffset>
                </wp:positionV>
                <wp:extent cx="5153025" cy="644128"/>
                <wp:effectExtent b="0" l="0" r="0" t="0"/>
                <wp:wrapTopAndBottom distB="0" distT="0"/>
                <wp:docPr id="6" name=""/>
                <a:graphic>
                  <a:graphicData uri="http://schemas.microsoft.com/office/word/2010/wordprocessingShape">
                    <wps:wsp>
                      <wps:cNvSpPr/>
                      <wps:cNvPr id="7" name="Shape 7"/>
                      <wps:spPr>
                        <a:xfrm>
                          <a:off x="1287275" y="3494250"/>
                          <a:ext cx="7754100" cy="88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authorityKeyIdentifier=keyid,issuer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basicConstraints=CA:FALSE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keyUsage = digitalSignature, nonRepudiation, keyEncipherment, dataEncipherment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subjectAltName=DNS:localhost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342900</wp:posOffset>
                </wp:positionH>
                <wp:positionV relativeFrom="paragraph">
                  <wp:posOffset>419100</wp:posOffset>
                </wp:positionV>
                <wp:extent cx="5153025" cy="644128"/>
                <wp:effectExtent b="0" l="0" r="0" t="0"/>
                <wp:wrapTopAndBottom distB="0" distT="0"/>
                <wp:docPr id="6" name="image20.png"/>
                <a:graphic>
                  <a:graphicData uri="http://schemas.openxmlformats.org/drawingml/2006/picture">
                    <pic:pic>
                      <pic:nvPicPr>
                        <pic:cNvPr id="0" name="image20.png"/>
                        <pic:cNvPicPr preferRelativeResize="0"/>
                      </pic:nvPicPr>
                      <pic:blipFill>
                        <a:blip r:embed="rId13"/>
                        <a:srcRect/>
                        <a:stretch>
                          <a:fillRect/>
                        </a:stretch>
                      </pic:blipFill>
                      <pic:spPr>
                        <a:xfrm>
                          <a:off x="0" y="0"/>
                          <a:ext cx="5153025" cy="644128"/>
                        </a:xfrm>
                        <a:prstGeom prst="rect"/>
                        <a:ln/>
                      </pic:spPr>
                    </pic:pic>
                  </a:graphicData>
                </a:graphic>
              </wp:anchor>
            </w:drawing>
          </mc:Fallback>
        </mc:AlternateConten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now need to sign the CSR (as the CA).</w:t>
      </w: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“send” the certificate back to the Server Admin:</w:t>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33189</wp:posOffset>
                </wp:positionV>
                <wp:extent cx="5381625" cy="1665033"/>
                <wp:effectExtent b="0" l="0" r="0" t="0"/>
                <wp:wrapTopAndBottom distB="0" distT="0"/>
                <wp:docPr id="7" name=""/>
                <a:graphic>
                  <a:graphicData uri="http://schemas.microsoft.com/office/word/2010/wordprocessingShape">
                    <wps:wsp>
                      <wps:cNvSpPr/>
                      <wps:cNvPr id="8" name="Shape 8"/>
                      <wps:spPr>
                        <a:xfrm>
                          <a:off x="1150975" y="2864975"/>
                          <a:ext cx="6881100" cy="2117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openssl x509 -req -days 365 -in server.csr.pem -CAkey private/ca.key.pem -CA ca.cert.pem -out server.cert.pem -CAcreateserial -extfile extfile</w:t>
                            </w:r>
                            <w:r w:rsidDel="00000000" w:rsidR="00000000" w:rsidRPr="00000000">
                              <w:rPr>
                                <w:rFonts w:ascii="Source Code Pro" w:cs="Source Code Pro" w:eastAsia="Source Code Pro" w:hAnsi="Source Code Pro"/>
                                <w:b w:val="0"/>
                                <w:i w:val="0"/>
                                <w:smallCaps w:val="0"/>
                                <w:strike w:val="0"/>
                                <w:color w:val="000000"/>
                                <w:sz w:val="24"/>
                                <w:vertAlign w:val="baseline"/>
                              </w:rPr>
                              <w:br w:type="textWrapping"/>
                            </w:r>
                            <w:r w:rsidDel="00000000" w:rsidR="00000000" w:rsidRPr="00000000">
                              <w:rPr>
                                <w:rFonts w:ascii="Source Code Pro" w:cs="Source Code Pro" w:eastAsia="Source Code Pro" w:hAnsi="Source Code Pro"/>
                                <w:b w:val="0"/>
                                <w:i w:val="0"/>
                                <w:smallCaps w:val="0"/>
                                <w:strike w:val="0"/>
                                <w:color w:val="000000"/>
                                <w:sz w:val="24"/>
                                <w:vertAlign w:val="baseline"/>
                              </w:rPr>
                              <w:br w:type="textWrapping"/>
                            </w:r>
                            <w:r w:rsidDel="00000000" w:rsidR="00000000" w:rsidRPr="00000000">
                              <w:rPr>
                                <w:rFonts w:ascii="Source Code Pro" w:cs="Source Code Pro" w:eastAsia="Source Code Pro" w:hAnsi="Source Code Pro"/>
                                <w:b w:val="0"/>
                                <w:i w:val="1"/>
                                <w:smallCaps w:val="0"/>
                                <w:strike w:val="0"/>
                                <w:color w:val="000000"/>
                                <w:sz w:val="24"/>
                                <w:vertAlign w:val="baseline"/>
                              </w:rPr>
                              <w:t xml:space="preserve">(All on one line)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Signature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subject=/C=UK/ST=Oxfordshire/L=Oxford/O=Localhost Website/CN=localhost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Getting CA Private Key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private/ca.key.pem:</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33189</wp:posOffset>
                </wp:positionV>
                <wp:extent cx="5381625" cy="1665033"/>
                <wp:effectExtent b="0" l="0" r="0" t="0"/>
                <wp:wrapTopAndBottom distB="0" distT="0"/>
                <wp:docPr id="7" name="image21.png"/>
                <a:graphic>
                  <a:graphicData uri="http://schemas.openxmlformats.org/drawingml/2006/picture">
                    <pic:pic>
                      <pic:nvPicPr>
                        <pic:cNvPr id="0" name="image21.png"/>
                        <pic:cNvPicPr preferRelativeResize="0"/>
                      </pic:nvPicPr>
                      <pic:blipFill>
                        <a:blip r:embed="rId14"/>
                        <a:srcRect/>
                        <a:stretch>
                          <a:fillRect/>
                        </a:stretch>
                      </pic:blipFill>
                      <pic:spPr>
                        <a:xfrm>
                          <a:off x="0" y="0"/>
                          <a:ext cx="5381625" cy="1665033"/>
                        </a:xfrm>
                        <a:prstGeom prst="rect"/>
                        <a:ln/>
                      </pic:spPr>
                    </pic:pic>
                  </a:graphicData>
                </a:graphic>
              </wp:anchor>
            </w:drawing>
          </mc:Fallback>
        </mc:AlternateConten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Menlo Regular" w:cs="Menlo Regular" w:eastAsia="Menlo Regular" w:hAnsi="Menlo Regular"/>
          <w:sz w:val="20"/>
          <w:szCs w:val="20"/>
        </w:rPr>
      </w:pP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cp server.cert.pem ~/sec/server/key</w:t>
      </w:r>
      <w:ins w:author="T Seabrook" w:id="0" w:date="2021-04-13T08:51:34Z">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s/ </w:t>
        </w:r>
      </w:ins>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2"/>
          <w:szCs w:val="22"/>
        </w:rPr>
      </w:pP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2"/>
          <w:szCs w:val="22"/>
        </w:rPr>
      </w:pPr>
      <w:r w:rsidDel="00000000" w:rsidR="00000000" w:rsidRPr="00000000">
        <w:rPr>
          <w:sz w:val="22"/>
          <w:szCs w:val="22"/>
          <w:rtl w:val="0"/>
        </w:rPr>
        <w:t xml:space="preserve">(or send and save there)</w:t>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Menlo Regular" w:cs="Menlo Regular" w:eastAsia="Menlo Regular" w:hAnsi="Menlo Regular"/>
          <w:sz w:val="20"/>
          <w:szCs w:val="20"/>
        </w:rPr>
      </w:pPr>
      <w:r w:rsidDel="00000000" w:rsidR="00000000" w:rsidRPr="00000000">
        <w:rPr>
          <w:rtl w:val="0"/>
        </w:rPr>
      </w:r>
    </w:p>
    <w:p w:rsidR="00000000" w:rsidDel="00000000" w:rsidP="00000000" w:rsidRDefault="00000000" w:rsidRPr="00000000" w14:paraId="0000003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server also needs the CA’s certificate:</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cp ca.cert.pem ~/sec/server/keys</w:t>
        <w:br w:type="textWrapping"/>
      </w:r>
      <w:r w:rsidDel="00000000" w:rsidR="00000000" w:rsidRPr="00000000">
        <w:rPr>
          <w:rtl w:val="0"/>
        </w:rPr>
      </w:r>
    </w:p>
    <w:p w:rsidR="00000000" w:rsidDel="00000000" w:rsidP="00000000" w:rsidRDefault="00000000" w:rsidRPr="00000000" w14:paraId="0000003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Switch back to being a Server Administrator:</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cd ~/sec/server</w:t>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numPr>
          <w:ilvl w:val="0"/>
          <w:numId w:val="2"/>
        </w:numPr>
        <w:ind w:left="720" w:hanging="360"/>
      </w:pPr>
      <w:r w:rsidDel="00000000" w:rsidR="00000000" w:rsidRPr="00000000">
        <w:rPr>
          <w:rtl w:val="0"/>
        </w:rPr>
        <w:t xml:space="preserve">In general the key file needs a password. However, since our code needs access to the file, it doesn’t actually increase security to have the password. It is better to simply make sure the file is protected. </w:t>
        <w:br w:type="textWrapping"/>
        <w:br w:type="textWrapping"/>
        <w:t xml:space="preserve">As a result, let’s create a non-password protected key file.</w:t>
        <w:br w:type="textWrapping"/>
        <w:br w:type="textWrapping"/>
      </w:r>
      <w:r w:rsidDel="00000000" w:rsidR="00000000" w:rsidRPr="00000000">
        <w:rPr>
          <w:rFonts w:ascii="Source Code Pro" w:cs="Source Code Pro" w:eastAsia="Source Code Pro" w:hAnsi="Source Code Pro"/>
          <w:sz w:val="16"/>
          <w:szCs w:val="16"/>
          <w:rtl w:val="0"/>
        </w:rPr>
        <w:t xml:space="preserve">openssl rsa -in keys/private/server.key.pem -out keys/private/server-nopass.key.pem</w:t>
      </w:r>
    </w:p>
    <w:p w:rsidR="00000000" w:rsidDel="00000000" w:rsidP="00000000" w:rsidRDefault="00000000" w:rsidRPr="00000000" w14:paraId="00000040">
      <w:pPr>
        <w:ind w:left="720" w:firstLine="0"/>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br w:type="textWrapping"/>
        <w:t xml:space="preserve">Enter pass phrase for server.key.pem:</w:t>
      </w:r>
    </w:p>
    <w:p w:rsidR="00000000" w:rsidDel="00000000" w:rsidP="00000000" w:rsidRDefault="00000000" w:rsidRPr="00000000" w14:paraId="00000041">
      <w:pPr>
        <w:ind w:left="720" w:firstLine="0"/>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writing RSA key</w:t>
      </w:r>
    </w:p>
    <w:p w:rsidR="00000000" w:rsidDel="00000000" w:rsidP="00000000" w:rsidRDefault="00000000" w:rsidRPr="00000000" w14:paraId="00000042">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43">
      <w:pPr>
        <w:ind w:left="720" w:firstLine="0"/>
        <w:rPr/>
      </w:pPr>
      <w:r w:rsidDel="00000000" w:rsidR="00000000" w:rsidRPr="00000000">
        <w:rPr>
          <w:rtl w:val="0"/>
        </w:rPr>
      </w:r>
    </w:p>
    <w:p w:rsidR="00000000" w:rsidDel="00000000" w:rsidP="00000000" w:rsidRDefault="00000000" w:rsidRPr="00000000" w14:paraId="0000004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we need to configure our server code to use the newly minted certificates.</w:t>
        <w:br w:type="textWrapping"/>
        <w:br w:type="textWrapping"/>
        <w:t xml:space="preserve">I’m assuming you have by now got a clone of purchase-complete. If not, </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cd ~</w:t>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git clone </w:t>
      </w:r>
      <w:hyperlink r:id="rId15">
        <w:r w:rsidDel="00000000" w:rsidR="00000000" w:rsidRPr="00000000">
          <w:rPr>
            <w:rFonts w:ascii="Source Code Pro" w:cs="Source Code Pro" w:eastAsia="Source Code Pro" w:hAnsi="Source Code Pro"/>
            <w:color w:val="1155cc"/>
            <w:sz w:val="22"/>
            <w:szCs w:val="22"/>
            <w:u w:val="single"/>
            <w:rtl w:val="0"/>
          </w:rPr>
          <w:t xml:space="preserve">https://github.com/pzfreo/purchase-complete.git</w:t>
        </w:r>
      </w:hyperlink>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cd purchase-complete</w:t>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yarn install</w:t>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sz w:val="22"/>
          <w:szCs w:val="22"/>
          <w:rtl w:val="0"/>
        </w:rPr>
        <w:t xml:space="preserve">./start-postgres.sh</w:t>
      </w:r>
      <w:r w:rsidDel="00000000" w:rsidR="00000000" w:rsidRPr="00000000">
        <w:rPr>
          <w:rtl w:val="0"/>
        </w:rPr>
        <w:br w:type="textWrapping"/>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you have the OAuth2 server as your main codebase, you should disable the introspect validation (comment it out!)</w:t>
        <w:br w:type="textWrapping"/>
        <w:br w:type="textWrapping"/>
      </w:r>
      <w:r w:rsidDel="00000000" w:rsidR="00000000" w:rsidRPr="00000000">
        <w:rPr>
          <w:rFonts w:ascii="Source Code Pro" w:cs="Source Code Pro" w:eastAsia="Source Code Pro" w:hAnsi="Source Code Pro"/>
          <w:color w:val="24292e"/>
          <w:sz w:val="20"/>
          <w:szCs w:val="20"/>
          <w:highlight w:val="white"/>
          <w:rtl w:val="0"/>
        </w:rPr>
        <w:t xml:space="preserve">// app.</w:t>
      </w:r>
      <w:r w:rsidDel="00000000" w:rsidR="00000000" w:rsidRPr="00000000">
        <w:rPr>
          <w:rFonts w:ascii="Source Code Pro" w:cs="Source Code Pro" w:eastAsia="Source Code Pro" w:hAnsi="Source Code Pro"/>
          <w:sz w:val="20"/>
          <w:szCs w:val="20"/>
          <w:highlight w:val="white"/>
          <w:rtl w:val="0"/>
        </w:rPr>
        <w:t xml:space="preserve">use</w:t>
      </w:r>
      <w:r w:rsidDel="00000000" w:rsidR="00000000" w:rsidRPr="00000000">
        <w:rPr>
          <w:rFonts w:ascii="Source Code Pro" w:cs="Source Code Pro" w:eastAsia="Source Code Pro" w:hAnsi="Source Code Pro"/>
          <w:color w:val="24292e"/>
          <w:sz w:val="20"/>
          <w:szCs w:val="20"/>
          <w:highlight w:val="white"/>
          <w:rtl w:val="0"/>
        </w:rPr>
        <w:t xml:space="preserve">(</w:t>
      </w:r>
      <w:r w:rsidDel="00000000" w:rsidR="00000000" w:rsidRPr="00000000">
        <w:rPr>
          <w:rFonts w:ascii="Source Code Pro" w:cs="Source Code Pro" w:eastAsia="Source Code Pro" w:hAnsi="Source Code Pro"/>
          <w:sz w:val="20"/>
          <w:szCs w:val="20"/>
          <w:highlight w:val="white"/>
          <w:rtl w:val="0"/>
        </w:rPr>
        <w:t xml:space="preserve">introspect</w:t>
      </w:r>
      <w:r w:rsidDel="00000000" w:rsidR="00000000" w:rsidRPr="00000000">
        <w:rPr>
          <w:rFonts w:ascii="Source Code Pro" w:cs="Source Code Pro" w:eastAsia="Source Code Pro" w:hAnsi="Source Code Pro"/>
          <w:color w:val="24292e"/>
          <w:sz w:val="20"/>
          <w:szCs w:val="20"/>
          <w:highlight w:val="white"/>
          <w:rtl w:val="0"/>
        </w:rPr>
        <w:t xml:space="preserve">(introspect_url,client_id,client_secret));</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4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need to make a couple of modifications to the code:</w:t>
        <w:br w:type="textWrapping"/>
        <w:br w:type="textWrapping"/>
        <w:t xml:space="preserve">Firstly add the imports:</w:t>
        <w:br w:type="textWrapping"/>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import {createServer} from 'https';</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import {readFileSync} from 'fs';</w:t>
        <w:br w:type="textWrapping"/>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5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Secondly, change the port:</w:t>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const port = process.env.PORT || 8443;</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5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Thirdly, comment out the lines:</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584200"/>
            <wp:effectExtent b="0" l="0" r="0" t="0"/>
            <wp:docPr id="19"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274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Finally, add new code to replace the http startup with https:</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mc:AlternateContent>
          <mc:Choice Requires="wpg">
            <w:drawing>
              <wp:inline distB="114300" distT="114300" distL="114300" distR="114300">
                <wp:extent cx="4719638" cy="1834657"/>
                <wp:effectExtent b="0" l="0" r="0" t="0"/>
                <wp:docPr id="4" name=""/>
                <a:graphic>
                  <a:graphicData uri="http://schemas.microsoft.com/office/word/2010/wordprocessingShape">
                    <wps:wsp>
                      <wps:cNvSpPr txBox="1"/>
                      <wps:cNvPr id="5" name="Shape 5"/>
                      <wps:spPr>
                        <a:xfrm>
                          <a:off x="0" y="0"/>
                          <a:ext cx="6579300" cy="2555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const base_dir = "/home/oxsoa/sec/server/keys";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const secureServer = createServer({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key: readFileSync(base_dir+'/private/server-nopass.key.pem'),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cert: readFileSync(base_dir+'/server.cert.pem'),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ca: readFileSync(base_dir+'/ca.cert.pem'),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requestCert: true,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rejectUnauthorized: false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app);</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secureServer.listen(port, function()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console.log(`Secure Purchase app listening at https://localhost:${port}`);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4719638" cy="1834657"/>
                <wp:effectExtent b="0" l="0" r="0" t="0"/>
                <wp:docPr id="4" name="image18.png"/>
                <a:graphic>
                  <a:graphicData uri="http://schemas.openxmlformats.org/drawingml/2006/picture">
                    <pic:pic>
                      <pic:nvPicPr>
                        <pic:cNvPr id="0" name="image18.png"/>
                        <pic:cNvPicPr preferRelativeResize="0"/>
                      </pic:nvPicPr>
                      <pic:blipFill>
                        <a:blip r:embed="rId17"/>
                        <a:srcRect/>
                        <a:stretch>
                          <a:fillRect/>
                        </a:stretch>
                      </pic:blipFill>
                      <pic:spPr>
                        <a:xfrm>
                          <a:off x="0" y="0"/>
                          <a:ext cx="4719638" cy="183465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(snippet available here: </w:t>
      </w:r>
      <w:hyperlink r:id="rId18">
        <w:r w:rsidDel="00000000" w:rsidR="00000000" w:rsidRPr="00000000">
          <w:rPr>
            <w:color w:val="1155cc"/>
            <w:u w:val="single"/>
            <w:rtl w:val="0"/>
          </w:rPr>
          <w:t xml:space="preserve">http://freo.me/ts-tls</w:t>
        </w:r>
      </w:hyperlink>
      <w:r w:rsidDel="00000000" w:rsidR="00000000" w:rsidRPr="00000000">
        <w:rPr>
          <w:rtl w:val="0"/>
        </w:rPr>
        <w:t xml:space="preserve">) </w:t>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ns w:author="T Seabrook" w:id="1" w:date="2021-04-13T09:05:55Z"/>
        </w:rPr>
      </w:pPr>
      <w:ins w:author="T Seabrook" w:id="1" w:date="2021-04-13T09:05:55Z">
        <w:r w:rsidDel="00000000" w:rsidR="00000000" w:rsidRPr="00000000">
          <w:rPr>
            <w:rtl w:val="0"/>
          </w:rPr>
          <w:t xml:space="preserve">In your purchase project folder, run:</w:t>
        </w:r>
      </w:ins>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ins w:author="T Seabrook" w:id="1" w:date="2021-04-13T09:05:55Z"/>
        </w:rPr>
      </w:pPr>
      <w:ins w:author="T Seabrook" w:id="1" w:date="2021-04-13T09:05:55Z">
        <w:r w:rsidDel="00000000" w:rsidR="00000000" w:rsidRPr="00000000">
          <w:rPr>
            <w:rtl w:val="0"/>
          </w:rPr>
        </w:r>
      </w:ins>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ins w:author="T Seabrook" w:id="1" w:date="2021-04-13T09:05:55Z"/>
        </w:rPr>
      </w:pPr>
      <w:ins w:author="T Seabrook" w:id="1" w:date="2021-04-13T09:05:55Z">
        <w:r w:rsidDel="00000000" w:rsidR="00000000" w:rsidRPr="00000000">
          <w:rPr>
            <w:rtl w:val="0"/>
          </w:rPr>
          <w:tab/>
        </w:r>
        <w:r w:rsidDel="00000000" w:rsidR="00000000" w:rsidRPr="00000000">
          <w:rPr>
            <w:rtl w:val="0"/>
          </w:rPr>
          <w:t xml:space="preserve">yarn dev</w:t>
        </w:r>
      </w:ins>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ins w:author="T Seabrook" w:id="1" w:date="2021-04-13T09:05:55Z"/>
        </w:rPr>
      </w:pPr>
      <w:ins w:author="T Seabrook" w:id="1" w:date="2021-04-13T09:05:55Z">
        <w:r w:rsidDel="00000000" w:rsidR="00000000" w:rsidRPr="00000000">
          <w:rPr>
            <w:rtl w:val="0"/>
          </w:rPr>
        </w:r>
      </w:ins>
    </w:p>
    <w:p w:rsidR="00000000" w:rsidDel="00000000" w:rsidP="00000000" w:rsidRDefault="00000000" w:rsidRPr="00000000" w14:paraId="0000005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Use Firefox to browse to </w:t>
      </w:r>
      <w:hyperlink r:id="rId19">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https://localhost:8443</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br w:type="textWrapping"/>
        <w:br w:type="textWrapping"/>
        <w:t xml:space="preserve">You should get a security error:</w:t>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3726827" cy="3529013"/>
            <wp:effectExtent b="0" l="0" r="0" t="0"/>
            <wp:docPr id="23"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3726827" cy="352901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 </w:t>
      </w:r>
      <w:r w:rsidDel="00000000" w:rsidR="00000000" w:rsidRPr="00000000">
        <w:rPr>
          <w:b w:val="1"/>
          <w:rtl w:val="0"/>
        </w:rPr>
        <w:t xml:space="preserve">Advanced</w:t>
      </w:r>
      <w:r w:rsidDel="00000000" w:rsidR="00000000" w:rsidRPr="00000000">
        <w:rPr>
          <w:rtl w:val="0"/>
        </w:rPr>
        <w:br w:type="textWrapping"/>
        <w:br w:type="textWrapping"/>
      </w:r>
      <w:ins w:author="T Seabrook" w:id="2" w:date="2021-04-13T09:11:51Z">
        <w:r w:rsidDel="00000000" w:rsidR="00000000" w:rsidRPr="00000000">
          <w:rPr>
            <w:rtl w:val="0"/>
          </w:rPr>
          <w:t xml:space="preserve">Do not click anything else yet, y</w:t>
        </w:r>
      </w:ins>
      <w:del w:author="T Seabrook" w:id="2" w:date="2021-04-13T09:11:51Z">
        <w:r w:rsidDel="00000000" w:rsidR="00000000" w:rsidRPr="00000000">
          <w:rPr>
            <w:rtl w:val="0"/>
          </w:rPr>
          <w:delText xml:space="preserve">Y</w:delText>
        </w:r>
      </w:del>
      <w:r w:rsidDel="00000000" w:rsidR="00000000" w:rsidRPr="00000000">
        <w:rPr>
          <w:rtl w:val="0"/>
        </w:rPr>
        <w:t xml:space="preserve">ou should see:</w:t>
        <w:br w:type="textWrapping"/>
      </w:r>
      <w:r w:rsidDel="00000000" w:rsidR="00000000" w:rsidRPr="00000000">
        <w:rPr/>
        <w:drawing>
          <wp:inline distB="114300" distT="114300" distL="114300" distR="114300">
            <wp:extent cx="5274000" cy="5422900"/>
            <wp:effectExtent b="0" l="0" r="0" t="0"/>
            <wp:docPr id="18"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27400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Before reading on, try to understand what we have done so far and why Firefox is not convinced of the security. </w:t>
        <w:br w:type="textWrapping"/>
        <w:br w:type="textWrapping"/>
        <w:t xml:space="preserve">To recap, we created a public+private keypair at the server-side. We then asked the CA to sign the public key to make a signed certificate. We then “installed” the signed certificate into the node server. What have we not yet done?</w:t>
      </w:r>
      <w:r w:rsidDel="00000000" w:rsidR="00000000" w:rsidRPr="00000000">
        <w:br w:type="page"/>
      </w:r>
      <w:r w:rsidDel="00000000" w:rsidR="00000000" w:rsidRPr="00000000">
        <w:rPr>
          <w:rtl w:val="0"/>
        </w:rPr>
      </w:r>
    </w:p>
    <w:p w:rsidR="00000000" w:rsidDel="00000000" w:rsidP="00000000" w:rsidRDefault="00000000" w:rsidRPr="00000000" w14:paraId="0000006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Don’t accept the risk. Let’s fix this “properly”. Click </w:t>
      </w:r>
      <w:r w:rsidDel="00000000" w:rsidR="00000000" w:rsidRPr="00000000">
        <w:rPr>
          <w:b w:val="1"/>
          <w:rtl w:val="0"/>
        </w:rPr>
        <w:t xml:space="preserve">Go Back</w:t>
      </w: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They say you get what you pay for, and in this case we didn’t pay for our certificate. When you pay for a certificate, what you are really paying for is that the CA is trusted and hence browser manufacturers, SSL libraries, etc include the Root Certificate in their clients. The big innovation of </w:t>
      </w:r>
      <w:r w:rsidDel="00000000" w:rsidR="00000000" w:rsidRPr="00000000">
        <w:rPr>
          <w:rtl w:val="0"/>
        </w:rPr>
        <w:t xml:space="preserve">LetsEncrypt was to get the root certificate for a free CA into all the browsers.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However, we can add the CA’s certificate to the client (in this case Firefox)</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 Firefox go to Preferences:</w:t>
        <w:br w:type="textWrapping"/>
      </w:r>
      <w:r w:rsidDel="00000000" w:rsidR="00000000" w:rsidRPr="00000000">
        <w:rPr/>
        <w:drawing>
          <wp:inline distB="114300" distT="114300" distL="114300" distR="114300">
            <wp:extent cx="2319710" cy="4379044"/>
            <wp:effectExtent b="0" l="0" r="0" t="0"/>
            <wp:docPr id="17"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2319710" cy="4379044"/>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go to Privacy and Security:</w:t>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1411644" cy="1860535"/>
            <wp:effectExtent b="0" l="0" r="0" t="0"/>
            <wp:docPr id="24"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1411644" cy="186053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Scroll to the end where you will find Certificates:</w:t>
      </w:r>
      <w:r w:rsidDel="00000000" w:rsidR="00000000" w:rsidRPr="00000000">
        <w:rPr/>
        <w:drawing>
          <wp:inline distB="114300" distT="114300" distL="114300" distR="114300">
            <wp:extent cx="3809226" cy="687586"/>
            <wp:effectExtent b="0" l="0" r="0" t="0"/>
            <wp:docPr id="21"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3809226" cy="687586"/>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View Certificates</w:t>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4276475" cy="3018234"/>
            <wp:effectExtent b="0" l="0" r="0" t="0"/>
            <wp:docPr id="28"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4276475" cy="3018234"/>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on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Authorities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tab</w:t>
      </w:r>
      <w:r w:rsidDel="00000000" w:rsidR="00000000" w:rsidRPr="00000000">
        <w:br w:type="page"/>
      </w: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Import</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Browse to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ca.cert.pem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and select it</w:t>
        <w:br w:type="textWrapping"/>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612284" cy="1654688"/>
            <wp:effectExtent b="0" l="0" r="0" t="0"/>
            <wp:docPr id="27"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3612284" cy="1654688"/>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443445" cy="1606388"/>
            <wp:effectExtent b="0" l="0" r="0" t="0"/>
            <wp:docPr id="26"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3443445" cy="1606388"/>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 View:</w:t>
        <w:br w:type="textWrapping"/>
      </w:r>
      <w:r w:rsidDel="00000000" w:rsidR="00000000" w:rsidRPr="00000000">
        <w:rPr/>
        <w:drawing>
          <wp:inline distB="114300" distT="114300" distL="114300" distR="114300">
            <wp:extent cx="5274000" cy="5435600"/>
            <wp:effectExtent b="0" l="0" r="0" t="0"/>
            <wp:docPr id="25"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5274000" cy="54356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should see data that the CA Administrator entered when creating the certificate.</w:t>
        <w:br w:type="textWrapping"/>
      </w:r>
    </w:p>
    <w:p w:rsidR="00000000" w:rsidDel="00000000" w:rsidP="00000000" w:rsidRDefault="00000000" w:rsidRPr="00000000" w14:paraId="0000007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Trust this certificate to identify websites</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OK,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and then</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OK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again</w:t>
        <w:br w:type="textWrapping"/>
      </w:r>
    </w:p>
    <w:p w:rsidR="00000000" w:rsidDel="00000000" w:rsidP="00000000" w:rsidRDefault="00000000" w:rsidRPr="00000000" w14:paraId="0000007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Close the settings.</w:t>
        <w:br w:type="textWrapping"/>
      </w:r>
    </w:p>
    <w:p w:rsidR="00000000" w:rsidDel="00000000" w:rsidP="00000000" w:rsidRDefault="00000000" w:rsidRPr="00000000" w14:paraId="0000007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try browsing </w:t>
      </w:r>
      <w:r w:rsidDel="00000000" w:rsidR="00000000" w:rsidRPr="00000000">
        <w:rPr>
          <w:rtl w:val="0"/>
        </w:rPr>
        <w:t xml:space="preserve">our “Secure Purchase” server:</w:t>
        <w:br w:type="textWrapping"/>
        <w:br w:type="textWrapping"/>
      </w:r>
      <w:hyperlink r:id="rId29">
        <w:r w:rsidDel="00000000" w:rsidR="00000000" w:rsidRPr="00000000">
          <w:rPr>
            <w:color w:val="1155cc"/>
            <w:u w:val="single"/>
            <w:rtl w:val="0"/>
          </w:rPr>
          <w:t xml:space="preserve">https://localhost:8443/purchase</w:t>
        </w:r>
      </w:hyperlink>
      <w:r w:rsidDel="00000000" w:rsidR="00000000" w:rsidRPr="00000000">
        <w:rPr>
          <w:rtl w:val="0"/>
        </w:rPr>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You should have a lovely secured padlock next to the server name in the URL bar. Click on it:</w:t>
        <w:br w:type="textWrapping"/>
      </w:r>
      <w:r w:rsidDel="00000000" w:rsidR="00000000" w:rsidRPr="00000000">
        <w:rPr/>
        <w:drawing>
          <wp:inline distB="114300" distT="114300" distL="114300" distR="114300">
            <wp:extent cx="5274000" cy="2374900"/>
            <wp:effectExtent b="0" l="0" r="0" t="0"/>
            <wp:docPr id="14"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52740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Notice that Mozilla/Firefox are still warning that this i</w:t>
      </w:r>
      <w:ins w:author="T Seabrook" w:id="3" w:date="2021-04-13T09:15:14Z">
        <w:r w:rsidDel="00000000" w:rsidR="00000000" w:rsidRPr="00000000">
          <w:rPr>
            <w:rtl w:val="0"/>
          </w:rPr>
          <w:t xml:space="preserve">s</w:t>
        </w:r>
      </w:ins>
      <w:del w:author="T Seabrook" w:id="3" w:date="2021-04-13T09:15:14Z">
        <w:r w:rsidDel="00000000" w:rsidR="00000000" w:rsidRPr="00000000">
          <w:rPr>
            <w:rtl w:val="0"/>
          </w:rPr>
          <w:delText xml:space="preserve">n</w:delText>
        </w:r>
      </w:del>
      <w:r w:rsidDel="00000000" w:rsidR="00000000" w:rsidRPr="00000000">
        <w:rPr>
          <w:rtl w:val="0"/>
        </w:rPr>
        <w:t xml:space="preserve"> not one of their certificates. Click on the &gt;</w:t>
        <w:br w:type="textWrapping"/>
      </w:r>
      <w:r w:rsidDel="00000000" w:rsidR="00000000" w:rsidRPr="00000000">
        <w:rPr/>
        <w:drawing>
          <wp:inline distB="114300" distT="114300" distL="114300" distR="114300">
            <wp:extent cx="3744003" cy="2189634"/>
            <wp:effectExtent b="0" l="0" r="0" t="0"/>
            <wp:docPr id="22"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3744003" cy="2189634"/>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This exactly describes the situation - we added the certificate issuer.</w:t>
        <w:br w:type="textWrapping"/>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t xml:space="preserve">Client</w:t>
        <w:br w:type="textWrapping"/>
        <w:br w:type="textWrapping"/>
      </w:r>
      <w:r w:rsidDel="00000000" w:rsidR="00000000" w:rsidRPr="00000000">
        <w:rPr>
          <w:i w:val="1"/>
          <w:smallCaps w:val="0"/>
          <w:strike w:val="0"/>
          <w:color w:val="000000"/>
          <w:sz w:val="24"/>
          <w:szCs w:val="24"/>
          <w:u w:val="none"/>
          <w:shd w:fill="auto" w:val="clear"/>
          <w:vertAlign w:val="baseline"/>
          <w:rtl w:val="0"/>
        </w:rPr>
        <w:t xml:space="preserve">We are no</w:t>
      </w:r>
      <w:r w:rsidDel="00000000" w:rsidR="00000000" w:rsidRPr="00000000">
        <w:rPr>
          <w:i w:val="1"/>
          <w:rtl w:val="0"/>
        </w:rPr>
        <w:t xml:space="preserve">w going to act as a third persona - the client administrator.</w:t>
        <w:br w:type="textWrapping"/>
        <w:t xml:space="preserve">Ideally this would be on a separate machine to the server, but given firewalls, etc, that is quite complex. So this lab assumes that the same machine is being used for the client and server, and that the server is still running in TLS mode.</w:t>
      </w:r>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7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we’d like to get our client working with this encryption.</w:t>
        <w:br w:type="textWrapping"/>
      </w:r>
    </w:p>
    <w:p w:rsidR="00000000" w:rsidDel="00000000" w:rsidP="00000000" w:rsidRDefault="00000000" w:rsidRPr="00000000" w14:paraId="0000007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If you have done the OAuth2 exercise you will have </w:t>
      </w:r>
      <w:r w:rsidDel="00000000" w:rsidR="00000000" w:rsidRPr="00000000">
        <w:rPr>
          <w:rFonts w:ascii="Source Code Pro" w:cs="Source Code Pro" w:eastAsia="Source Code Pro" w:hAnsi="Source Code Pro"/>
          <w:rtl w:val="0"/>
        </w:rPr>
        <w:t xml:space="preserve">~/python-purchase-client </w:t>
        <w:br w:type="textWrapping"/>
        <w:br w:type="textWrapping"/>
      </w:r>
      <w:r w:rsidDel="00000000" w:rsidR="00000000" w:rsidRPr="00000000">
        <w:rPr>
          <w:rtl w:val="0"/>
        </w:rPr>
        <w:t xml:space="preserve">If not, clone it:</w:t>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r>
      <w:r w:rsidDel="00000000" w:rsidR="00000000" w:rsidRPr="00000000">
        <w:rPr>
          <w:rFonts w:ascii="Source Code Pro" w:cs="Source Code Pro" w:eastAsia="Source Code Pro" w:hAnsi="Source Code Pro"/>
          <w:rtl w:val="0"/>
        </w:rPr>
        <w:t xml:space="preserve">cd ~</w:t>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git clone </w:t>
      </w:r>
      <w:hyperlink r:id="rId32">
        <w:r w:rsidDel="00000000" w:rsidR="00000000" w:rsidRPr="00000000">
          <w:rPr>
            <w:rFonts w:ascii="Source Code Pro" w:cs="Source Code Pro" w:eastAsia="Source Code Pro" w:hAnsi="Source Code Pro"/>
            <w:color w:val="1155cc"/>
            <w:u w:val="single"/>
            <w:rtl w:val="0"/>
          </w:rPr>
          <w:t xml:space="preserve">https://github.com/pzfreo/python-purchase-client</w:t>
        </w:r>
      </w:hyperlink>
      <w:r w:rsidDel="00000000" w:rsidR="00000000" w:rsidRPr="00000000">
        <w:rPr>
          <w:rFonts w:ascii="Source Code Pro" w:cs="Source Code Pro" w:eastAsia="Source Code Pro" w:hAnsi="Source Code Pro"/>
          <w:rtl w:val="0"/>
        </w:rPr>
        <w:br w:type="textWrapping"/>
        <w:t xml:space="preserve">cd python-purchase-client</w:t>
        <w:br w:type="textWrapping"/>
      </w:r>
    </w:p>
    <w:p w:rsidR="00000000" w:rsidDel="00000000" w:rsidP="00000000" w:rsidRDefault="00000000" w:rsidRPr="00000000" w14:paraId="0000008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 In the OAuth2 exercise, we had a client that read various secrets, etc. </w:t>
        <w:br w:type="textWrapping"/>
        <w:t xml:space="preserve">Let’s ignore that for the minute, and start with a simpler client that does nothing except call the API.</w:t>
        <w:br w:type="textWrapping"/>
        <w:br w:type="textWrapping"/>
      </w:r>
      <w:r w:rsidDel="00000000" w:rsidR="00000000" w:rsidRPr="00000000">
        <w:rPr>
          <w:rFonts w:ascii="Source Code Pro" w:cs="Source Code Pro" w:eastAsia="Source Code Pro" w:hAnsi="Source Code Pro"/>
          <w:rtl w:val="0"/>
        </w:rPr>
        <w:t xml:space="preserve">code purchase-create-bare.py</w:t>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4086935" cy="3695946"/>
            <wp:effectExtent b="0" l="0" r="0" t="0"/>
            <wp:docPr id="15"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4086935" cy="3695946"/>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8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Edit the client to use the URL: </w:t>
      </w:r>
      <w:hyperlink r:id="rId34">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https://localhost:8443</w:t>
        </w:r>
      </w:hyperlink>
      <w:ins w:author="T Seabrook" w:id="4" w:date="2021-04-13T09:23:54Z">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/purchase</w:t>
        </w:r>
      </w:ins>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Before you run it, think whether this will work?</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Run it. As expected, it fails because the python runtime does not know about the CA certificate. </w:t>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requests.exceptions.SSLError: HTTPSConnectionPool(host='localhost', port=8443): Max retries exceeded with url: /purchase (Caused by SSLError(SSLError("bad handshake: Error([('SSL routines', 'tls_process_server_certificate', 'certificate verify failed')])")))</w:t>
        <w:br w:type="textWrapping"/>
      </w:r>
    </w:p>
    <w:p w:rsidR="00000000" w:rsidDel="00000000" w:rsidP="00000000" w:rsidRDefault="00000000" w:rsidRPr="00000000" w14:paraId="0000008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w:t>
      </w:r>
      <w:r w:rsidDel="00000000" w:rsidR="00000000" w:rsidRPr="00000000">
        <w:rPr>
          <w:i w:val="1"/>
          <w:rtl w:val="0"/>
        </w:rPr>
        <w:t xml:space="preserve">can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work around this:</w:t>
        <w:br w:type="textWrapping"/>
      </w:r>
      <w:r w:rsidDel="00000000" w:rsidR="00000000" w:rsidRPr="00000000">
        <w:rPr>
          <w:rFonts w:ascii="Droid Sans Mono" w:cs="Droid Sans Mono" w:eastAsia="Droid Sans Mono" w:hAnsi="Droid Sans Mono"/>
          <w:sz w:val="18"/>
          <w:szCs w:val="18"/>
          <w:rtl w:val="0"/>
        </w:rPr>
        <w:t xml:space="preserve">response = requests.post(purchase_url, json=data, </w:t>
      </w:r>
      <w:r w:rsidDel="00000000" w:rsidR="00000000" w:rsidRPr="00000000">
        <w:rPr>
          <w:rFonts w:ascii="Droid Sans Mono" w:cs="Droid Sans Mono" w:eastAsia="Droid Sans Mono" w:hAnsi="Droid Sans Mono"/>
          <w:b w:val="1"/>
          <w:sz w:val="18"/>
          <w:szCs w:val="18"/>
          <w:rtl w:val="0"/>
        </w:rPr>
        <w:t xml:space="preserve">verify=False</w:t>
      </w:r>
      <w:r w:rsidDel="00000000" w:rsidR="00000000" w:rsidRPr="00000000">
        <w:rPr>
          <w:rFonts w:ascii="Droid Sans Mono" w:cs="Droid Sans Mono" w:eastAsia="Droid Sans Mono" w:hAnsi="Droid Sans Mono"/>
          <w:sz w:val="18"/>
          <w:szCs w:val="18"/>
          <w:rtl w:val="0"/>
        </w:rPr>
        <w:t xml:space="preserve">)</w:t>
      </w:r>
      <w:r w:rsidDel="00000000" w:rsidR="00000000" w:rsidRPr="00000000">
        <w:rPr>
          <w:rFonts w:ascii="Droid Sans Mono" w:cs="Droid Sans Mono" w:eastAsia="Droid Sans Mono" w:hAnsi="Droid Sans Mono"/>
          <w:b w:val="0"/>
          <w:i w:val="0"/>
          <w:smallCaps w:val="0"/>
          <w:strike w:val="0"/>
          <w:color w:val="000000"/>
          <w:sz w:val="18"/>
          <w:szCs w:val="18"/>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t xml:space="preserve">Try this out:</w:t>
        <w:br w:type="textWrapping"/>
        <w:br w:type="textWrapping"/>
        <w:t xml:space="preserve">It works, but you get a serious warning that this is not good!</w:t>
        <w:br w:type="textWrapping"/>
        <w:br w:type="textWrapping"/>
      </w:r>
      <w:r w:rsidDel="00000000" w:rsidR="00000000" w:rsidRPr="00000000">
        <w:rPr>
          <w:rFonts w:ascii="Source Code Pro" w:cs="Source Code Pro" w:eastAsia="Source Code Pro" w:hAnsi="Source Code Pro"/>
          <w:rtl w:val="0"/>
        </w:rPr>
        <w:t xml:space="preserve">/usr/lib/python3/dist-packages/urllib3/connectionpool.py:999: InsecureRequestWarning: Unverified HTTPS request is being made to host 'localhost'. Adding certificate verification is strongly advised. See: https://urllib3.readthedocs.io/en/latest/advanced-usage.html#ssl-warnings </w:t>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Let’s fix this.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Droid Sans Mono" w:cs="Droid Sans Mono" w:eastAsia="Droid Sans Mono" w:hAnsi="Droid Sans Mono"/>
          <w:b w:val="0"/>
          <w:i w:val="0"/>
          <w:smallCaps w:val="0"/>
          <w:strike w:val="0"/>
          <w:color w:val="000000"/>
          <w:sz w:val="20"/>
          <w:szCs w:val="20"/>
          <w:u w:val="none"/>
          <w:shd w:fill="auto" w:val="clear"/>
          <w:vertAlign w:val="baseline"/>
        </w:rPr>
      </w:pPr>
      <w:r w:rsidDel="00000000" w:rsidR="00000000" w:rsidRPr="00000000">
        <w:rPr>
          <w:rtl w:val="0"/>
        </w:rPr>
        <w:t xml:space="preserve">First, send the CA certificate from the CA to the client developer:</w:t>
        <w:br w:type="textWrapping"/>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sz w:val="22"/>
          <w:szCs w:val="22"/>
          <w:rtl w:val="0"/>
        </w:rPr>
        <w:t xml:space="preserve">cp ~/sec/ca/ca.cert.pem ~/python-purchase-client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8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Now modify the requests line:</w:t>
        <w:br w:type="textWrapping"/>
      </w:r>
      <w:r w:rsidDel="00000000" w:rsidR="00000000" w:rsidRPr="00000000">
        <w:rPr>
          <w:rFonts w:ascii="Droid Sans Mono" w:cs="Droid Sans Mono" w:eastAsia="Droid Sans Mono" w:hAnsi="Droid Sans Mono"/>
          <w:sz w:val="16"/>
          <w:szCs w:val="16"/>
          <w:rtl w:val="0"/>
        </w:rPr>
        <w:t xml:space="preserve">response = requests.post(purchase_url, json=data, </w:t>
      </w:r>
      <w:r w:rsidDel="00000000" w:rsidR="00000000" w:rsidRPr="00000000">
        <w:rPr>
          <w:rFonts w:ascii="Droid Sans Mono" w:cs="Droid Sans Mono" w:eastAsia="Droid Sans Mono" w:hAnsi="Droid Sans Mono"/>
          <w:b w:val="1"/>
          <w:sz w:val="16"/>
          <w:szCs w:val="16"/>
          <w:rtl w:val="0"/>
        </w:rPr>
        <w:t xml:space="preserve">verify='./ca.cert.pem'</w:t>
      </w:r>
      <w:r w:rsidDel="00000000" w:rsidR="00000000" w:rsidRPr="00000000">
        <w:rPr>
          <w:rFonts w:ascii="Droid Sans Mono" w:cs="Droid Sans Mono" w:eastAsia="Droid Sans Mono" w:hAnsi="Droid Sans Mono"/>
          <w:sz w:val="16"/>
          <w:szCs w:val="16"/>
          <w:rtl w:val="0"/>
        </w:rPr>
        <w:t xml:space="preserve">)</w:t>
      </w:r>
      <w:r w:rsidDel="00000000" w:rsidR="00000000" w:rsidRPr="00000000">
        <w:rPr>
          <w:sz w:val="22"/>
          <w:szCs w:val="22"/>
          <w:rtl w:val="0"/>
        </w:rPr>
        <w:br w:type="textWrapping"/>
      </w:r>
    </w:p>
    <w:p w:rsidR="00000000" w:rsidDel="00000000" w:rsidP="00000000" w:rsidRDefault="00000000" w:rsidRPr="00000000" w14:paraId="0000008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Try it again. Bingo! We now have encryption. </w:t>
      </w:r>
    </w:p>
    <w:p w:rsidR="00000000" w:rsidDel="00000000" w:rsidP="00000000" w:rsidRDefault="00000000" w:rsidRPr="00000000" w14:paraId="00000090">
      <w:pPr>
        <w:ind w:left="720" w:firstLine="0"/>
        <w:rPr>
          <w:i w:val="1"/>
        </w:rPr>
      </w:pPr>
      <w:r w:rsidDel="00000000" w:rsidR="00000000" w:rsidRPr="00000000">
        <w:br w:type="column"/>
      </w:r>
      <w:r w:rsidDel="00000000" w:rsidR="00000000" w:rsidRPr="00000000">
        <w:rPr>
          <w:rtl w:val="0"/>
        </w:rPr>
        <w:br w:type="textWrapping"/>
      </w:r>
      <w:r w:rsidDel="00000000" w:rsidR="00000000" w:rsidRPr="00000000">
        <w:rPr>
          <w:i w:val="1"/>
          <w:rtl w:val="0"/>
        </w:rPr>
        <w:t xml:space="preserve">Authentication using a client certificate</w:t>
      </w:r>
    </w:p>
    <w:p w:rsidR="00000000" w:rsidDel="00000000" w:rsidP="00000000" w:rsidRDefault="00000000" w:rsidRPr="00000000" w14:paraId="0000009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would like to authenticate the client as well as the server. One approach is to use a client certificate. </w:t>
      </w:r>
      <w:r w:rsidDel="00000000" w:rsidR="00000000" w:rsidRPr="00000000">
        <w:rPr>
          <w:rtl w:val="0"/>
        </w:rPr>
        <w:t xml:space="preserve">Overall, this is less good than an API key, but there are some situations where this is a valid approach.</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First we need to create a client key etc.</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cd ~/sec/client/keys</w:t>
        <w:br w:type="textWrapping"/>
        <w:t xml:space="preserve">openssl genrsa -aes256 -out private/client.key.pem 2048</w:t>
      </w:r>
      <w:r w:rsidDel="00000000" w:rsidR="00000000" w:rsidRPr="00000000">
        <w:rPr>
          <w:rtl w:val="0"/>
        </w:rPr>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Use password again.</w:t>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93241</wp:posOffset>
                </wp:positionV>
                <wp:extent cx="4924425" cy="1117084"/>
                <wp:effectExtent b="0" l="0" r="0" t="0"/>
                <wp:wrapTopAndBottom distB="0" distT="0"/>
                <wp:docPr id="8" name=""/>
                <a:graphic>
                  <a:graphicData uri="http://schemas.microsoft.com/office/word/2010/wordprocessingShape">
                    <wps:wsp>
                      <wps:cNvSpPr/>
                      <wps:cNvPr id="9" name="Shape 9"/>
                      <wps:spPr>
                        <a:xfrm>
                          <a:off x="2888550" y="3208500"/>
                          <a:ext cx="7076400" cy="1592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Generating RSA private key, 2048 bit long modulus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 is 65537 (0x10001)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private/server.key.pem: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Verifying - Enter pass phrase for private/server.key.pem: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93241</wp:posOffset>
                </wp:positionV>
                <wp:extent cx="4924425" cy="1117084"/>
                <wp:effectExtent b="0" l="0" r="0" t="0"/>
                <wp:wrapTopAndBottom distB="0" distT="0"/>
                <wp:docPr id="8" name="image22.png"/>
                <a:graphic>
                  <a:graphicData uri="http://schemas.openxmlformats.org/drawingml/2006/picture">
                    <pic:pic>
                      <pic:nvPicPr>
                        <pic:cNvPr id="0" name="image22.png"/>
                        <pic:cNvPicPr preferRelativeResize="0"/>
                      </pic:nvPicPr>
                      <pic:blipFill>
                        <a:blip r:embed="rId35"/>
                        <a:srcRect/>
                        <a:stretch>
                          <a:fillRect/>
                        </a:stretch>
                      </pic:blipFill>
                      <pic:spPr>
                        <a:xfrm>
                          <a:off x="0" y="0"/>
                          <a:ext cx="4924425" cy="1117084"/>
                        </a:xfrm>
                        <a:prstGeom prst="rect"/>
                        <a:ln/>
                      </pic:spPr>
                    </pic:pic>
                  </a:graphicData>
                </a:graphic>
              </wp:anchor>
            </w:drawing>
          </mc:Fallback>
        </mc:AlternateContent>
      </w:r>
    </w:p>
    <w:p w:rsidR="00000000" w:rsidDel="00000000" w:rsidP="00000000" w:rsidRDefault="00000000" w:rsidRPr="00000000" w14:paraId="0000009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need to create a CSR again.</w:t>
      </w:r>
      <w:r w:rsidDel="00000000" w:rsidR="00000000" w:rsidRPr="00000000">
        <w:rPr>
          <w:rFonts w:ascii="Menlo Regular" w:cs="Menlo Regular" w:eastAsia="Menlo Regular" w:hAnsi="Menlo Regular"/>
          <w:b w:val="0"/>
          <w:i w:val="0"/>
          <w:smallCaps w:val="0"/>
          <w:strike w:val="0"/>
          <w:color w:val="000000"/>
          <w:sz w:val="22"/>
          <w:szCs w:val="22"/>
          <w:u w:val="none"/>
          <w:shd w:fill="auto" w:val="clear"/>
          <w:vertAlign w:val="baseline"/>
          <w:rtl w:val="0"/>
        </w:rPr>
        <w:t xml:space="preserve"> </w:t>
        <w:br w:type="textWrapping"/>
      </w:r>
      <w:r w:rsidDel="00000000" w:rsidR="00000000" w:rsidRPr="00000000">
        <w:rPr>
          <w:rtl w:val="0"/>
        </w:rPr>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4"/>
          <w:szCs w:val="24"/>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openssl req -key private/client.key.pem -new -sha256 -out client.csr.pem</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419100</wp:posOffset>
                </wp:positionV>
                <wp:extent cx="5610225" cy="2976033"/>
                <wp:effectExtent b="0" l="0" r="0" t="0"/>
                <wp:wrapTopAndBottom distB="0" distT="0"/>
                <wp:docPr id="12" name=""/>
                <a:graphic>
                  <a:graphicData uri="http://schemas.microsoft.com/office/word/2010/wordprocessingShape">
                    <wps:wsp>
                      <wps:cNvSpPr/>
                      <wps:cNvPr id="13" name="Shape 13"/>
                      <wps:spPr>
                        <a:xfrm>
                          <a:off x="1090400" y="938950"/>
                          <a:ext cx="7950900" cy="421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openssl req -key private/client.key.pem -new -sha256 -out client.csr.pem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private/client.key.pem: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You are about to be asked to enter information that will be incorporated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into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What you are about to enter is what is called a Distinguished Name or a DN.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There are quite a few fields but you can leave some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For some fields there will be a default value,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If you enter '.', the field will be left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Country Name (2 letter code) [AU]:</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State or Province Name (full name) [Some-State]:</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Oxfordshire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Locality Name (eg, city) []:</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Oxford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 Name (eg, company) [Internet Widgits Pty Ltd]:</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SEP</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Organizational Unit Name (eg, section)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Common Name (e.g. server FQDN or YOUR name) []:</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your.name@cs.ox.ac.uk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Email Address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Please enter the following 'extra' attributes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to be sent with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 challenge password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An optional company name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419100</wp:posOffset>
                </wp:positionV>
                <wp:extent cx="5610225" cy="2976033"/>
                <wp:effectExtent b="0" l="0" r="0" t="0"/>
                <wp:wrapTopAndBottom distB="0" distT="0"/>
                <wp:docPr id="12" name="image26.png"/>
                <a:graphic>
                  <a:graphicData uri="http://schemas.openxmlformats.org/drawingml/2006/picture">
                    <pic:pic>
                      <pic:nvPicPr>
                        <pic:cNvPr id="0" name="image26.png"/>
                        <pic:cNvPicPr preferRelativeResize="0"/>
                      </pic:nvPicPr>
                      <pic:blipFill>
                        <a:blip r:embed="rId36"/>
                        <a:srcRect/>
                        <a:stretch>
                          <a:fillRect/>
                        </a:stretch>
                      </pic:blipFill>
                      <pic:spPr>
                        <a:xfrm>
                          <a:off x="0" y="0"/>
                          <a:ext cx="5610225" cy="2976033"/>
                        </a:xfrm>
                        <a:prstGeom prst="rect"/>
                        <a:ln/>
                      </pic:spPr>
                    </pic:pic>
                  </a:graphicData>
                </a:graphic>
              </wp:anchor>
            </w:drawing>
          </mc:Fallback>
        </mc:AlternateContent>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There are two ways that we could validate the client certificate. </w:t>
        <w:br w:type="textWrapping"/>
        <w:t xml:space="preserve">The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proper way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is to get the CA (or another CA) to sign the certificate and then we can validate the certificate chain. The second more hacky way is to self-sign the certificate and hard code some attribute into our server logic to identify it. </w:t>
        <w:br w:type="textWrapping"/>
        <w:br w:type="textWrapping"/>
        <w:t xml:space="preserve">We are going to do both!</w:t>
        <w:br w:type="textWrapping"/>
      </w:r>
    </w:p>
    <w:p w:rsidR="00000000" w:rsidDel="00000000" w:rsidP="00000000" w:rsidRDefault="00000000" w:rsidRPr="00000000" w14:paraId="0000009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First, lets self-sign the certificate:</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openssl x509 -req -days 365 -in client.csr.pem -signkey private/client.key.pem -out self-sign.cert.pem</w:t>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50800</wp:posOffset>
                </wp:positionV>
                <wp:extent cx="5153025" cy="753814"/>
                <wp:effectExtent b="0" l="0" r="0" t="0"/>
                <wp:wrapTopAndBottom distB="0" distT="0"/>
                <wp:docPr id="2" name=""/>
                <a:graphic>
                  <a:graphicData uri="http://schemas.microsoft.com/office/word/2010/wordprocessingShape">
                    <wps:wsp>
                      <wps:cNvSpPr/>
                      <wps:cNvPr id="3" name="Shape 3"/>
                      <wps:spPr>
                        <a:xfrm>
                          <a:off x="923825" y="3437100"/>
                          <a:ext cx="8314200" cy="1197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Signature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subject=C = UK, ST = Oxfordshire, L = Oxford, O = SEP, CN = your.name@cs.ox.ac.uk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Getting Private key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private/client.key.pem: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50800</wp:posOffset>
                </wp:positionV>
                <wp:extent cx="5153025" cy="753814"/>
                <wp:effectExtent b="0" l="0" r="0" t="0"/>
                <wp:wrapTopAndBottom distB="0" distT="0"/>
                <wp:docPr id="2" name="image16.png"/>
                <a:graphic>
                  <a:graphicData uri="http://schemas.openxmlformats.org/drawingml/2006/picture">
                    <pic:pic>
                      <pic:nvPicPr>
                        <pic:cNvPr id="0" name="image16.png"/>
                        <pic:cNvPicPr preferRelativeResize="0"/>
                      </pic:nvPicPr>
                      <pic:blipFill>
                        <a:blip r:embed="rId37"/>
                        <a:srcRect/>
                        <a:stretch>
                          <a:fillRect/>
                        </a:stretch>
                      </pic:blipFill>
                      <pic:spPr>
                        <a:xfrm>
                          <a:off x="0" y="0"/>
                          <a:ext cx="5153025" cy="753814"/>
                        </a:xfrm>
                        <a:prstGeom prst="rect"/>
                        <a:ln/>
                      </pic:spPr>
                    </pic:pic>
                  </a:graphicData>
                </a:graphic>
              </wp:anchor>
            </w:drawing>
          </mc:Fallback>
        </mc:AlternateContent>
      </w:r>
    </w:p>
    <w:p w:rsidR="00000000" w:rsidDel="00000000" w:rsidP="00000000" w:rsidRDefault="00000000" w:rsidRPr="00000000" w14:paraId="0000009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let</w:t>
      </w:r>
      <w:r w:rsidDel="00000000" w:rsidR="00000000" w:rsidRPr="00000000">
        <w:rPr>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 get </w:t>
      </w:r>
      <w:r w:rsidDel="00000000" w:rsidR="00000000" w:rsidRPr="00000000">
        <w:rPr>
          <w:rtl w:val="0"/>
        </w:rPr>
        <w:t xml:space="preserve">ask</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CA to sign the same request:</w:t>
        <w:br w:type="textWrapping"/>
        <w:t xml:space="preserve">Send the CSR to the CA</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cp client.csr.pem ~/sec/ca/</w:t>
        <w:br w:type="textWrapping"/>
        <w:br w:type="textWrapping"/>
      </w:r>
      <w:r w:rsidDel="00000000" w:rsidR="00000000" w:rsidRPr="00000000">
        <w:rPr>
          <w:b w:val="1"/>
          <w:rtl w:val="0"/>
        </w:rPr>
        <w:t xml:space="preserve">Now acting as the CA, let’s sign it</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br w:type="textWrapping"/>
        <w:t xml:space="preserve">cd ~/sec/ca/</w:t>
        <w:br w:type="textWrapping"/>
        <w:br w:type="textWrapping"/>
        <w:t xml:space="preserve">openssl x509 -req -days 365 -in client.csr.pem -CAkey private/ca.key.pem -CA ca.cert.pem -out client.cert.pem</w:t>
        <w:br w:type="textWrapping"/>
      </w: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All on one line</w:t>
      </w:r>
      <w:r w:rsidDel="00000000" w:rsidR="00000000" w:rsidRPr="00000000">
        <w:rPr>
          <w:rtl w:val="0"/>
        </w:rPr>
      </w:r>
    </w:p>
    <w:p w:rsidR="00000000" w:rsidDel="00000000" w:rsidP="00000000" w:rsidRDefault="00000000" w:rsidRPr="00000000" w14:paraId="0000009A">
      <w:pPr>
        <w:rPr>
          <w:rFonts w:ascii="Menlo Regular" w:cs="Menlo Regular" w:eastAsia="Menlo Regular" w:hAnsi="Menlo Regular"/>
          <w:color w:val="000000"/>
          <w:sz w:val="22"/>
          <w:szCs w:val="2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114032</wp:posOffset>
                </wp:positionV>
                <wp:extent cx="5381625" cy="743352"/>
                <wp:effectExtent b="0" l="0" r="0" t="0"/>
                <wp:wrapTopAndBottom distB="0" distT="0"/>
                <wp:docPr id="3" name=""/>
                <a:graphic>
                  <a:graphicData uri="http://schemas.microsoft.com/office/word/2010/wordprocessingShape">
                    <wps:wsp>
                      <wps:cNvSpPr/>
                      <wps:cNvPr id="4" name="Shape 4"/>
                      <wps:spPr>
                        <a:xfrm>
                          <a:off x="1272125" y="3265650"/>
                          <a:ext cx="8329500" cy="102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Signature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subject=C = UK, ST = Oxfordshire, L = Oxford, O = SEP, CN = your.name@cs.ox.ac.uk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Getting CA Private Key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private/ca.key.pem: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114032</wp:posOffset>
                </wp:positionV>
                <wp:extent cx="5381625" cy="743352"/>
                <wp:effectExtent b="0" l="0" r="0" t="0"/>
                <wp:wrapTopAndBottom distB="0" distT="0"/>
                <wp:docPr id="3" name="image17.png"/>
                <a:graphic>
                  <a:graphicData uri="http://schemas.openxmlformats.org/drawingml/2006/picture">
                    <pic:pic>
                      <pic:nvPicPr>
                        <pic:cNvPr id="0" name="image17.png"/>
                        <pic:cNvPicPr preferRelativeResize="0"/>
                      </pic:nvPicPr>
                      <pic:blipFill>
                        <a:blip r:embed="rId38"/>
                        <a:srcRect/>
                        <a:stretch>
                          <a:fillRect/>
                        </a:stretch>
                      </pic:blipFill>
                      <pic:spPr>
                        <a:xfrm>
                          <a:off x="0" y="0"/>
                          <a:ext cx="5381625" cy="743352"/>
                        </a:xfrm>
                        <a:prstGeom prst="rect"/>
                        <a:ln/>
                      </pic:spPr>
                    </pic:pic>
                  </a:graphicData>
                </a:graphic>
              </wp:anchor>
            </w:drawing>
          </mc:Fallback>
        </mc:AlternateContent>
      </w:r>
    </w:p>
    <w:p w:rsidR="00000000" w:rsidDel="00000000" w:rsidP="00000000" w:rsidRDefault="00000000" w:rsidRPr="00000000" w14:paraId="0000009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Send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the new certificate back to the client:</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cp client.cert.pem ~/sec/client/keys/</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9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adjust the client code to use one or other of these certificates.</w:t>
        <w:br w:type="textWrapping"/>
      </w:r>
      <w:r w:rsidDel="00000000" w:rsidR="00000000" w:rsidRPr="00000000">
        <w:rPr>
          <w:rtl w:val="0"/>
        </w:rPr>
      </w:r>
    </w:p>
    <w:p w:rsidR="00000000" w:rsidDel="00000000" w:rsidP="00000000" w:rsidRDefault="00000000" w:rsidRPr="00000000" w14:paraId="0000009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enlo Regular" w:cs="Menlo Regular" w:eastAsia="Menlo Regular" w:hAnsi="Menlo Regular"/>
          <w:b w:val="0"/>
          <w:i w:val="0"/>
          <w:smallCaps w:val="0"/>
          <w:strike w:val="0"/>
          <w:color w:val="000000"/>
          <w:sz w:val="18"/>
          <w:szCs w:val="18"/>
          <w:u w:val="none"/>
          <w:shd w:fill="auto" w:val="clear"/>
          <w:vertAlign w:val="baseline"/>
        </w:rPr>
      </w:pPr>
      <w:r w:rsidDel="00000000" w:rsidR="00000000" w:rsidRPr="00000000">
        <w:rPr>
          <w:rtl w:val="0"/>
        </w:rPr>
        <w:t xml:space="preserve">Before we do that, w</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 don’t want to encode our password into the client. In fact it</w:t>
      </w:r>
      <w:r w:rsidDel="00000000" w:rsidR="00000000" w:rsidRPr="00000000">
        <w:rPr>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 better to have no password on the client key and to rely on storing it securely.</w:t>
        <w:br w:type="textWrapping"/>
        <w:br w:type="textWrapping"/>
      </w:r>
      <w:r w:rsidDel="00000000" w:rsidR="00000000" w:rsidRPr="00000000">
        <w:rPr>
          <w:rFonts w:ascii="Source Code Pro" w:cs="Source Code Pro" w:eastAsia="Source Code Pro" w:hAnsi="Source Code Pro"/>
          <w:sz w:val="20"/>
          <w:szCs w:val="20"/>
          <w:rtl w:val="0"/>
        </w:rPr>
        <w:t xml:space="preserve">cd ~/sec/client</w:t>
      </w:r>
      <w:r w:rsidDel="00000000" w:rsidR="00000000" w:rsidRPr="00000000">
        <w:rPr>
          <w:rFonts w:ascii="Source Code Pro" w:cs="Source Code Pro" w:eastAsia="Source Code Pro" w:hAnsi="Source Code Pro"/>
          <w:sz w:val="16"/>
          <w:szCs w:val="16"/>
          <w:rtl w:val="0"/>
        </w:rPr>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openssl rsa -in keys/private/client.key.pem -out keys/private/client-nopass.key.pem</w:t>
      </w:r>
    </w:p>
    <w:p w:rsidR="00000000" w:rsidDel="00000000" w:rsidP="00000000" w:rsidRDefault="00000000" w:rsidRPr="00000000" w14:paraId="0000009E">
      <w:pPr>
        <w:ind w:firstLine="720"/>
        <w:rPr>
          <w:i w:val="1"/>
        </w:rPr>
      </w:pPr>
      <w:r w:rsidDel="00000000" w:rsidR="00000000" w:rsidRPr="00000000">
        <w:rPr>
          <w:i w:val="1"/>
          <w:rtl w:val="0"/>
        </w:rPr>
        <w:t xml:space="preserve">(all on one line!)</w:t>
      </w:r>
      <w:r w:rsidDel="00000000" w:rsidR="00000000" w:rsidRPr="00000000">
        <w:rPr>
          <w:rtl w:val="0"/>
        </w:rPr>
      </w:r>
    </w:p>
    <w:p w:rsidR="00000000" w:rsidDel="00000000" w:rsidP="00000000" w:rsidRDefault="00000000" w:rsidRPr="00000000" w14:paraId="0000009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Edit </w:t>
      </w:r>
      <w:r w:rsidDel="00000000" w:rsidR="00000000" w:rsidRPr="00000000">
        <w:rPr>
          <w:rtl w:val="0"/>
        </w:rPr>
        <w:t xml:space="preserve">purchase-create-bare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.py </w:t>
      </w:r>
      <w:r w:rsidDel="00000000" w:rsidR="00000000" w:rsidRPr="00000000">
        <w:rPr>
          <w:rtl w:val="0"/>
        </w:rPr>
        <w:t xml:space="preserve">to include using the self signed certificate: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279400</wp:posOffset>
                </wp:positionV>
                <wp:extent cx="5610225" cy="1502399"/>
                <wp:effectExtent b="0" l="0" r="0" t="0"/>
                <wp:wrapTopAndBottom distB="0" distT="0"/>
                <wp:docPr id="9" name=""/>
                <a:graphic>
                  <a:graphicData uri="http://schemas.microsoft.com/office/word/2010/wordprocessingShape">
                    <wps:wsp>
                      <wps:cNvSpPr/>
                      <wps:cNvPr id="10" name="Shape 10"/>
                      <wps:spPr>
                        <a:xfrm>
                          <a:off x="2545650" y="2694150"/>
                          <a:ext cx="5600700" cy="148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base_path='/home/oxsoa/sec/client/keys/'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response = requests.post(purchase_url, json=data,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    verify="./ca.cert.pem",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    cert=(base_path+'self-sign.cert.pem',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        base_path+'/private/client-nopass.key.pem'))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279400</wp:posOffset>
                </wp:positionV>
                <wp:extent cx="5610225" cy="1502399"/>
                <wp:effectExtent b="0" l="0" r="0" t="0"/>
                <wp:wrapTopAndBottom distB="0" distT="0"/>
                <wp:docPr id="9" name="image23.png"/>
                <a:graphic>
                  <a:graphicData uri="http://schemas.openxmlformats.org/drawingml/2006/picture">
                    <pic:pic>
                      <pic:nvPicPr>
                        <pic:cNvPr id="0" name="image23.png"/>
                        <pic:cNvPicPr preferRelativeResize="0"/>
                      </pic:nvPicPr>
                      <pic:blipFill>
                        <a:blip r:embed="rId39"/>
                        <a:srcRect/>
                        <a:stretch>
                          <a:fillRect/>
                        </a:stretch>
                      </pic:blipFill>
                      <pic:spPr>
                        <a:xfrm>
                          <a:off x="0" y="0"/>
                          <a:ext cx="5610225" cy="1502399"/>
                        </a:xfrm>
                        <a:prstGeom prst="rect"/>
                        <a:ln/>
                      </pic:spPr>
                    </pic:pic>
                  </a:graphicData>
                </a:graphic>
              </wp:anchor>
            </w:drawing>
          </mc:Fallback>
        </mc:AlternateContent>
      </w:r>
    </w:p>
    <w:p w:rsidR="00000000" w:rsidDel="00000000" w:rsidP="00000000" w:rsidRDefault="00000000" w:rsidRPr="00000000" w14:paraId="000000A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try the client. It will work, but there is no client authentication, because the client cert is not being checked.</w:t>
        <w:br w:type="textWrapping"/>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find the </w:t>
      </w:r>
      <w:r w:rsidDel="00000000" w:rsidR="00000000" w:rsidRPr="00000000">
        <w:rPr>
          <w:rtl w:val="0"/>
        </w:rPr>
        <w:t xml:space="preserve">fingerprint of</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the certificate. </w:t>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Source Code Pro" w:cs="Source Code Pro" w:eastAsia="Source Code Pro" w:hAnsi="Source Code Pro"/>
          <w:sz w:val="18"/>
          <w:szCs w:val="18"/>
          <w:rtl w:val="0"/>
        </w:rPr>
        <w:t xml:space="preserve">openssl x509 -fingerprint  -noout  -in ~/sec/client/keys/self-sign.cert.pem</w:t>
        <w:br w:type="textWrapping"/>
        <w:br w:type="textWrapping"/>
      </w:r>
      <w:r w:rsidDel="00000000" w:rsidR="00000000" w:rsidRPr="00000000">
        <w:rPr>
          <w:i w:val="1"/>
          <w:sz w:val="22"/>
          <w:szCs w:val="22"/>
          <w:rtl w:val="0"/>
        </w:rPr>
        <w:t xml:space="preserve">(all on one line)</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581025</wp:posOffset>
                </wp:positionV>
                <wp:extent cx="5495925" cy="248123"/>
                <wp:effectExtent b="0" l="0" r="0" t="0"/>
                <wp:wrapTopAndBottom distB="0" distT="0"/>
                <wp:docPr id="10" name=""/>
                <a:graphic>
                  <a:graphicData uri="http://schemas.microsoft.com/office/word/2010/wordprocessingShape">
                    <wps:wsp>
                      <wps:cNvSpPr/>
                      <wps:cNvPr id="11" name="Shape 11"/>
                      <wps:spPr>
                        <a:xfrm>
                          <a:off x="499750" y="408900"/>
                          <a:ext cx="8420400" cy="363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SHA1 Fingerprint=</w:t>
                            </w:r>
                            <w:r w:rsidDel="00000000" w:rsidR="00000000" w:rsidRPr="00000000">
                              <w:rPr>
                                <w:rFonts w:ascii="Source Code Pro" w:cs="Source Code Pro" w:eastAsia="Source Code Pro" w:hAnsi="Source Code Pro"/>
                                <w:b w:val="1"/>
                                <w:i w:val="0"/>
                                <w:smallCaps w:val="0"/>
                                <w:strike w:val="0"/>
                                <w:color w:val="000000"/>
                                <w:sz w:val="26"/>
                                <w:vertAlign w:val="baseline"/>
                              </w:rPr>
                              <w:t xml:space="preserve">63:29:60:26:0E:53:1A:F5:89:97:11:2D:9F:58:A5:B7:44:4B:11:78</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581025</wp:posOffset>
                </wp:positionV>
                <wp:extent cx="5495925" cy="248123"/>
                <wp:effectExtent b="0" l="0" r="0" t="0"/>
                <wp:wrapTopAndBottom distB="0" distT="0"/>
                <wp:docPr id="10" name="image24.png"/>
                <a:graphic>
                  <a:graphicData uri="http://schemas.openxmlformats.org/drawingml/2006/picture">
                    <pic:pic>
                      <pic:nvPicPr>
                        <pic:cNvPr id="0" name="image24.png"/>
                        <pic:cNvPicPr preferRelativeResize="0"/>
                      </pic:nvPicPr>
                      <pic:blipFill>
                        <a:blip r:embed="rId40"/>
                        <a:srcRect/>
                        <a:stretch>
                          <a:fillRect/>
                        </a:stretch>
                      </pic:blipFill>
                      <pic:spPr>
                        <a:xfrm>
                          <a:off x="0" y="0"/>
                          <a:ext cx="5495925" cy="248123"/>
                        </a:xfrm>
                        <a:prstGeom prst="rect"/>
                        <a:ln/>
                      </pic:spPr>
                    </pic:pic>
                  </a:graphicData>
                </a:graphic>
              </wp:anchor>
            </w:drawing>
          </mc:Fallback>
        </mc:AlternateContent>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Note the</w:t>
      </w:r>
      <w:r w:rsidDel="00000000" w:rsidR="00000000" w:rsidRPr="00000000">
        <w:rPr>
          <w:rtl w:val="0"/>
        </w:rPr>
        <w:t xml:space="preserve"> fingerprint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b</w:t>
      </w:r>
      <w:r w:rsidDel="00000000" w:rsidR="00000000" w:rsidRPr="00000000">
        <w:rPr>
          <w:rtl w:val="0"/>
        </w:rPr>
        <w:t xml:space="preserve">old.</w:t>
      </w:r>
      <w:r w:rsidDel="00000000" w:rsidR="00000000" w:rsidRPr="00000000">
        <w:rPr>
          <w:rtl w:val="0"/>
        </w:rPr>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A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edit our server code to check for this serial. </w:t>
      </w:r>
      <w:r w:rsidDel="00000000" w:rsidR="00000000" w:rsidRPr="00000000">
        <w:rPr>
          <w:rtl w:val="0"/>
        </w:rPr>
        <w:t xml:space="preserve">We can add a quick piece of new middleware.</w:t>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i w:val="1"/>
          <w:rtl w:val="0"/>
        </w:rPr>
        <w:br w:type="textWrapping"/>
      </w:r>
      <w:r w:rsidDel="00000000" w:rsidR="00000000" w:rsidRPr="00000000">
        <w:rPr>
          <w:rtl w:val="0"/>
        </w:rPr>
        <w:t xml:space="preserve">First add this import to </w:t>
      </w:r>
      <w:r w:rsidDel="00000000" w:rsidR="00000000" w:rsidRPr="00000000">
        <w:rPr>
          <w:rFonts w:ascii="Source Code Pro" w:cs="Source Code Pro" w:eastAsia="Source Code Pro" w:hAnsi="Source Code Pro"/>
          <w:rtl w:val="0"/>
        </w:rPr>
        <w:t xml:space="preserve">src/app.ts</w:t>
      </w:r>
      <w:r w:rsidDel="00000000" w:rsidR="00000000" w:rsidRPr="00000000">
        <w:rPr>
          <w:rtl w:val="0"/>
        </w:rPr>
        <w:br w:type="textWrapping"/>
        <w:br w:type="textWrapping"/>
      </w:r>
      <w:r w:rsidDel="00000000" w:rsidR="00000000" w:rsidRPr="00000000">
        <w:rPr>
          <w:rFonts w:ascii="Source Code Pro" w:cs="Source Code Pro" w:eastAsia="Source Code Pro" w:hAnsi="Source Code Pro"/>
          <w:rtl w:val="0"/>
        </w:rPr>
        <w:t xml:space="preserve">import {TLSSocket} from 'tls';</w:t>
        <w:br w:type="textWrapping"/>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Now add this code as another middleware before “RegisterRoutes”. Obviously use your fingerprint not mine! (Snippet here: </w:t>
      </w:r>
      <w:hyperlink r:id="rId41">
        <w:r w:rsidDel="00000000" w:rsidR="00000000" w:rsidRPr="00000000">
          <w:rPr>
            <w:color w:val="1155cc"/>
            <w:u w:val="single"/>
            <w:rtl w:val="0"/>
          </w:rPr>
          <w:t xml:space="preserve">http://freo.me/tls-middleware</w:t>
        </w:r>
      </w:hyperlink>
      <w:r w:rsidDel="00000000" w:rsidR="00000000" w:rsidRPr="00000000">
        <w:rPr>
          <w:rtl w:val="0"/>
        </w:rPr>
        <w:t xml:space="preserve">) </w:t>
      </w:r>
      <w:r w:rsidDel="00000000" w:rsidR="00000000" w:rsidRPr="00000000">
        <w:rPr/>
        <mc:AlternateContent>
          <mc:Choice Requires="wpg">
            <w:drawing>
              <wp:inline distB="114300" distT="114300" distL="114300" distR="114300">
                <wp:extent cx="5274000" cy="1854200"/>
                <wp:effectExtent b="0" l="0" r="0" t="0"/>
                <wp:docPr id="5" name=""/>
                <a:graphic>
                  <a:graphicData uri="http://schemas.microsoft.com/office/word/2010/wordprocessingShape">
                    <wps:wsp>
                      <wps:cNvSpPr txBox="1"/>
                      <wps:cNvPr id="6" name="Shape 6"/>
                      <wps:spPr>
                        <a:xfrm>
                          <a:off x="0" y="0"/>
                          <a:ext cx="6858000" cy="2401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const FINGER="63:29:60:26:0E:53:1A:F5:89:97:11:2D:9F:58:A5:B7:44:4B:11:78";</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app.use(function (req:express.Request, res:express.Response, next:express.NextFunction)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const tlsSocket = req.socket as TLSSocket;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const incomingFinger = tlsSocket.getPeerCertificate().fingerprint;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if (incomingFinger != FINGER)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res.status(401).send("Unauthorized");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next();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274000" cy="1854200"/>
                <wp:effectExtent b="0" l="0" r="0" t="0"/>
                <wp:docPr id="5" name="image19.png"/>
                <a:graphic>
                  <a:graphicData uri="http://schemas.openxmlformats.org/drawingml/2006/picture">
                    <pic:pic>
                      <pic:nvPicPr>
                        <pic:cNvPr id="0" name="image19.png"/>
                        <pic:cNvPicPr preferRelativeResize="0"/>
                      </pic:nvPicPr>
                      <pic:blipFill>
                        <a:blip r:embed="rId42"/>
                        <a:srcRect/>
                        <a:stretch>
                          <a:fillRect/>
                        </a:stretch>
                      </pic:blipFill>
                      <pic:spPr>
                        <a:xfrm>
                          <a:off x="0" y="0"/>
                          <a:ext cx="5274000" cy="1854200"/>
                        </a:xfrm>
                        <a:prstGeom prst="rect"/>
                        <a:ln/>
                      </pic:spPr>
                    </pic:pic>
                  </a:graphicData>
                </a:graphic>
              </wp:inline>
            </w:drawing>
          </mc:Fallback>
        </mc:AlternateConten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A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Test this out. (run both server and client)</w:t>
        <w:br w:type="textWrapping"/>
      </w:r>
    </w:p>
    <w:p w:rsidR="00000000" w:rsidDel="00000000" w:rsidP="00000000" w:rsidRDefault="00000000" w:rsidRPr="00000000" w14:paraId="000000A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Change the fingerprint in the code and retest to make sure that it really is checking for that exact fingerprint.</w:t>
        <w:br w:type="textWrapping"/>
      </w:r>
    </w:p>
    <w:p w:rsidR="00000000" w:rsidDel="00000000" w:rsidP="00000000" w:rsidRDefault="00000000" w:rsidRPr="00000000" w14:paraId="000000A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could also check other aspects such as the DN, but these will be less secure since this is self-signed. You could also write a registration process that grabs the serial number during a certain phase and then looks for it later. </w:t>
        <w:br w:type="textWrapping"/>
        <w:br w:type="textWrapping"/>
        <w:t xml:space="preserve">However, this is not an easy or scalable approach. It is useful though when you need to enforce trust between just two parties. For example, you might have a secure proxy that is performing authentication and you want to ensure that all traffic goes via that proxy. You give the proxy a self-signed certificate and the server only accepts traffic from there. </w:t>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next approach solves the scalability concern by validating a proper CA-signed client key.</w:t>
        <w:br w:type="textWrapping"/>
      </w:r>
    </w:p>
    <w:p w:rsidR="00000000" w:rsidDel="00000000" w:rsidP="00000000" w:rsidRDefault="00000000" w:rsidRPr="00000000" w14:paraId="000000A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enforce CA checking. Edit the s</w:t>
      </w:r>
      <w:r w:rsidDel="00000000" w:rsidR="00000000" w:rsidRPr="00000000">
        <w:rPr>
          <w:rtl w:val="0"/>
        </w:rPr>
        <w:t xml:space="preserve">rc/app</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 to read:</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114300" distT="114300" distL="114300" distR="114300">
            <wp:extent cx="5274000" cy="1308100"/>
            <wp:effectExtent b="0" l="0" r="0" t="0"/>
            <wp:docPr id="16"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5274000" cy="13081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The difference here is </w:t>
      </w:r>
      <w:r w:rsidDel="00000000" w:rsidR="00000000" w:rsidRPr="00000000">
        <w:rPr>
          <w:rtl w:val="0"/>
        </w:rPr>
        <w:t xml:space="preserve">“rejectUnauthorised” is now true.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A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Comment out the </w:t>
      </w:r>
      <w:r w:rsidDel="00000000" w:rsidR="00000000" w:rsidRPr="00000000">
        <w:rPr>
          <w:rtl w:val="0"/>
        </w:rPr>
        <w:t xml:space="preserve">fingerprint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check</w:t>
      </w:r>
      <w:r w:rsidDel="00000000" w:rsidR="00000000" w:rsidRPr="00000000">
        <w:rPr>
          <w:rtl w:val="0"/>
        </w:rPr>
        <w:t xml:space="preserve"> middleware as well.</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B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Restart the server.</w:t>
        <w:br w:type="textWrapping"/>
      </w:r>
    </w:p>
    <w:p w:rsidR="00000000" w:rsidDel="00000000" w:rsidP="00000000" w:rsidRDefault="00000000" w:rsidRPr="00000000" w14:paraId="000000B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Try your client. It won’t even connect as the server rejects it at the TLS layer. </w:t>
        <w:br w:type="textWrapping"/>
      </w:r>
    </w:p>
    <w:p w:rsidR="00000000" w:rsidDel="00000000" w:rsidP="00000000" w:rsidRDefault="00000000" w:rsidRPr="00000000" w14:paraId="000000B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edit the </w:t>
      </w:r>
      <w:r w:rsidDel="00000000" w:rsidR="00000000" w:rsidRPr="00000000">
        <w:rPr>
          <w:rFonts w:ascii="Source Code Pro" w:cs="Source Code Pro" w:eastAsia="Source Code Pro" w:hAnsi="Source Code Pro"/>
          <w:i w:val="0"/>
          <w:smallCaps w:val="0"/>
          <w:strike w:val="0"/>
          <w:color w:val="000000"/>
          <w:sz w:val="24"/>
          <w:szCs w:val="24"/>
          <w:u w:val="none"/>
          <w:shd w:fill="auto" w:val="clear"/>
          <w:vertAlign w:val="baseline"/>
          <w:rtl w:val="0"/>
        </w:rPr>
        <w:t xml:space="preserve">purchase-create-</w:t>
      </w:r>
      <w:r w:rsidDel="00000000" w:rsidR="00000000" w:rsidRPr="00000000">
        <w:rPr>
          <w:rFonts w:ascii="Source Code Pro" w:cs="Source Code Pro" w:eastAsia="Source Code Pro" w:hAnsi="Source Code Pro"/>
          <w:rtl w:val="0"/>
        </w:rPr>
        <w:t xml:space="preserve">bare.py</w:t>
      </w:r>
      <w:r w:rsidDel="00000000" w:rsidR="00000000" w:rsidRPr="00000000">
        <w:rPr>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client to use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client.cert.pem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instead of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self-sign.cert.pem</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B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Try again. </w:t>
      </w:r>
      <w:r w:rsidDel="00000000" w:rsidR="00000000" w:rsidRPr="00000000">
        <w:rPr>
          <w:rtl w:val="0"/>
        </w:rPr>
        <w:br w:type="textWrapping"/>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Everything should now work, demonstrating that both the client and server trust each other because the CA has signed both certificates.</w:t>
        <w:br w:type="textWrapping"/>
      </w:r>
    </w:p>
    <w:p w:rsidR="00000000" w:rsidDel="00000000" w:rsidP="00000000" w:rsidRDefault="00000000" w:rsidRPr="00000000" w14:paraId="000000B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that we have a CA trust, we could trust entries in the client certificate, so we could validate the CN, DN, etc for example.</w:t>
        <w:br w:type="textWrapping"/>
      </w:r>
    </w:p>
    <w:p w:rsidR="00000000" w:rsidDel="00000000" w:rsidP="00000000" w:rsidRDefault="00000000" w:rsidRPr="00000000" w14:paraId="000000B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Recap:</w:t>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has been a long lab, but security is a complex aspect. </w:t>
        <w:br w:type="textWrapping"/>
        <w:t xml:space="preserve">What we have done is to set up mutual SSL with both the client and server </w:t>
      </w:r>
      <w:r w:rsidDel="00000000" w:rsidR="00000000" w:rsidRPr="00000000">
        <w:rPr>
          <w:rtl w:val="0"/>
        </w:rPr>
        <w:t xml:space="preserve">authentication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via certificates. We have also explored server-only certificates and self-signed approaches. </w:t>
      </w:r>
    </w:p>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A">
      <w:pPr>
        <w:rPr>
          <w:b w:val="1"/>
        </w:rPr>
      </w:pPr>
      <w:r w:rsidDel="00000000" w:rsidR="00000000" w:rsidRPr="00000000">
        <w:rPr>
          <w:b w:val="1"/>
          <w:rtl w:val="0"/>
        </w:rPr>
        <w:t xml:space="preserve">Extension</w:t>
      </w: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numPr>
          <w:ilvl w:val="0"/>
          <w:numId w:val="3"/>
        </w:numPr>
        <w:ind w:left="720" w:hanging="360"/>
        <w:rPr>
          <w:u w:val="none"/>
        </w:rPr>
      </w:pPr>
      <w:r w:rsidDel="00000000" w:rsidR="00000000" w:rsidRPr="00000000">
        <w:rPr>
          <w:rtl w:val="0"/>
        </w:rPr>
        <w:t xml:space="preserve">Find the CN from the client certificate in the server code.</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numPr>
          <w:ilvl w:val="0"/>
          <w:numId w:val="3"/>
        </w:numPr>
        <w:ind w:left="720" w:hanging="360"/>
        <w:rPr>
          <w:u w:val="none"/>
        </w:rPr>
      </w:pPr>
      <w:r w:rsidDel="00000000" w:rsidR="00000000" w:rsidRPr="00000000">
        <w:rPr>
          <w:rtl w:val="0"/>
        </w:rPr>
        <w:t xml:space="preserve">If you wanted to get the combination of Server-side TLS plus OAuth2 token that might be a good exercise to see if you’ve really understood this exercise plus the OAuth2 token exercise.</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tl w:val="0"/>
        </w:rPr>
      </w:r>
    </w:p>
    <w:sectPr>
      <w:headerReference r:id="rId44" w:type="default"/>
      <w:headerReference r:id="rId45" w:type="first"/>
      <w:headerReference r:id="rId46" w:type="even"/>
      <w:footerReference r:id="rId47" w:type="default"/>
      <w:footerReference r:id="rId48" w:type="first"/>
      <w:footerReference r:id="rId49" w:type="even"/>
      <w:pgSz w:h="16840" w:w="11900" w:orient="portrait"/>
      <w:pgMar w:bottom="1440" w:top="1440" w:left="1800" w:right="1800" w:header="708" w:footer="708"/>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T Seabrook" w:id="0" w:date="2021-04-12T10:21:16Z">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404 not found</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 w:name="Arial"/>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Menlo Regular"/>
  <w:font w:name="Noto Sans Symbols"/>
  <w:font w:name="Droid Sans Mon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wp:posOffset>
          </wp:positionV>
          <wp:extent cx="792480" cy="278765"/>
          <wp:effectExtent b="0" l="0" r="0" t="0"/>
          <wp:wrapSquare wrapText="bothSides" distB="0" distT="0" distL="114300" distR="114300"/>
          <wp:docPr id="20"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SOA Module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i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42" Type="http://schemas.openxmlformats.org/officeDocument/2006/relationships/image" Target="media/image19.png"/><Relationship Id="rId41" Type="http://schemas.openxmlformats.org/officeDocument/2006/relationships/hyperlink" Target="http://freo.me/tls-middleware" TargetMode="External"/><Relationship Id="rId44" Type="http://schemas.openxmlformats.org/officeDocument/2006/relationships/header" Target="header1.xml"/><Relationship Id="rId43" Type="http://schemas.openxmlformats.org/officeDocument/2006/relationships/image" Target="media/image4.png"/><Relationship Id="rId46" Type="http://schemas.openxmlformats.org/officeDocument/2006/relationships/header" Target="header2.xml"/><Relationship Id="rId45" Type="http://schemas.openxmlformats.org/officeDocument/2006/relationships/header" Target="header3.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5.png"/><Relationship Id="rId48" Type="http://schemas.openxmlformats.org/officeDocument/2006/relationships/footer" Target="footer2.xml"/><Relationship Id="rId47" Type="http://schemas.openxmlformats.org/officeDocument/2006/relationships/footer" Target="footer3.xml"/><Relationship Id="rId49" Type="http://schemas.openxmlformats.org/officeDocument/2006/relationships/footer" Target="foot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www.freo.me" TargetMode="External"/><Relationship Id="rId8" Type="http://schemas.openxmlformats.org/officeDocument/2006/relationships/hyperlink" Target="https://jamielinux.com/docs/openssl-certificate-authority/" TargetMode="External"/><Relationship Id="rId31" Type="http://schemas.openxmlformats.org/officeDocument/2006/relationships/image" Target="media/image8.png"/><Relationship Id="rId30" Type="http://schemas.openxmlformats.org/officeDocument/2006/relationships/image" Target="media/image9.png"/><Relationship Id="rId33" Type="http://schemas.openxmlformats.org/officeDocument/2006/relationships/image" Target="media/image2.png"/><Relationship Id="rId32" Type="http://schemas.openxmlformats.org/officeDocument/2006/relationships/hyperlink" Target="https://github.com/pzfreo/python-purchase-client" TargetMode="External"/><Relationship Id="rId35" Type="http://schemas.openxmlformats.org/officeDocument/2006/relationships/image" Target="media/image22.png"/><Relationship Id="rId34" Type="http://schemas.openxmlformats.org/officeDocument/2006/relationships/hyperlink" Target="https://localhost:8443" TargetMode="External"/><Relationship Id="rId37" Type="http://schemas.openxmlformats.org/officeDocument/2006/relationships/image" Target="media/image16.png"/><Relationship Id="rId36" Type="http://schemas.openxmlformats.org/officeDocument/2006/relationships/image" Target="media/image26.png"/><Relationship Id="rId39" Type="http://schemas.openxmlformats.org/officeDocument/2006/relationships/image" Target="media/image23.png"/><Relationship Id="rId38" Type="http://schemas.openxmlformats.org/officeDocument/2006/relationships/image" Target="media/image17.png"/><Relationship Id="rId20" Type="http://schemas.openxmlformats.org/officeDocument/2006/relationships/image" Target="media/image7.png"/><Relationship Id="rId22" Type="http://schemas.openxmlformats.org/officeDocument/2006/relationships/image" Target="media/image11.png"/><Relationship Id="rId21" Type="http://schemas.openxmlformats.org/officeDocument/2006/relationships/image" Target="media/image10.png"/><Relationship Id="rId24" Type="http://schemas.openxmlformats.org/officeDocument/2006/relationships/image" Target="media/image6.png"/><Relationship Id="rId23" Type="http://schemas.openxmlformats.org/officeDocument/2006/relationships/image" Target="media/image3.png"/><Relationship Id="rId26" Type="http://schemas.openxmlformats.org/officeDocument/2006/relationships/image" Target="media/image14.png"/><Relationship Id="rId25" Type="http://schemas.openxmlformats.org/officeDocument/2006/relationships/image" Target="media/image13.png"/><Relationship Id="rId28" Type="http://schemas.openxmlformats.org/officeDocument/2006/relationships/image" Target="media/image28.png"/><Relationship Id="rId27" Type="http://schemas.openxmlformats.org/officeDocument/2006/relationships/image" Target="media/image12.png"/><Relationship Id="rId29" Type="http://schemas.openxmlformats.org/officeDocument/2006/relationships/hyperlink" Target="https://localhost:8443/purchase" TargetMode="External"/><Relationship Id="rId11" Type="http://schemas.openxmlformats.org/officeDocument/2006/relationships/image" Target="media/image27.png"/><Relationship Id="rId10" Type="http://schemas.openxmlformats.org/officeDocument/2006/relationships/image" Target="media/image15.png"/><Relationship Id="rId13" Type="http://schemas.openxmlformats.org/officeDocument/2006/relationships/image" Target="media/image20.png"/><Relationship Id="rId12" Type="http://schemas.openxmlformats.org/officeDocument/2006/relationships/hyperlink" Target="https://freo.me/extfile" TargetMode="External"/><Relationship Id="rId15" Type="http://schemas.openxmlformats.org/officeDocument/2006/relationships/hyperlink" Target="https://github.com/pzfreo/purchase-complete.git" TargetMode="External"/><Relationship Id="rId14" Type="http://schemas.openxmlformats.org/officeDocument/2006/relationships/image" Target="media/image21.png"/><Relationship Id="rId17" Type="http://schemas.openxmlformats.org/officeDocument/2006/relationships/image" Target="media/image18.png"/><Relationship Id="rId16" Type="http://schemas.openxmlformats.org/officeDocument/2006/relationships/image" Target="media/image5.png"/><Relationship Id="rId19" Type="http://schemas.openxmlformats.org/officeDocument/2006/relationships/hyperlink" Target="https://localhost:8443" TargetMode="External"/><Relationship Id="rId18" Type="http://schemas.openxmlformats.org/officeDocument/2006/relationships/hyperlink" Target="http://freo.me/ts-tl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